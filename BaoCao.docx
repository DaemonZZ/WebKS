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3074" w:rsidRPr="00A6692F" w:rsidRDefault="004156F3" w:rsidP="002F3074">
      <w:pPr>
        <w:spacing w:before="240"/>
        <w:jc w:val="center"/>
        <w:rPr>
          <w:sz w:val="32"/>
          <w:szCs w:val="28"/>
        </w:rPr>
      </w:pPr>
      <w:r w:rsidRPr="00A6692F">
        <w:rPr>
          <w:b/>
          <w:bCs/>
          <w:noProof/>
          <w:sz w:val="32"/>
          <w:szCs w:val="36"/>
        </w:rPr>
        <mc:AlternateContent>
          <mc:Choice Requires="wps">
            <w:drawing>
              <wp:anchor distT="0" distB="0" distL="114300" distR="114300" simplePos="0" relativeHeight="251659264" behindDoc="0" locked="0" layoutInCell="1" allowOverlap="1" wp14:anchorId="57E5472B" wp14:editId="11E82FF0">
                <wp:simplePos x="0" y="0"/>
                <wp:positionH relativeFrom="margin">
                  <wp:align>left</wp:align>
                </wp:positionH>
                <wp:positionV relativeFrom="paragraph">
                  <wp:posOffset>-209550</wp:posOffset>
                </wp:positionV>
                <wp:extent cx="5922882" cy="9010650"/>
                <wp:effectExtent l="19050" t="19050" r="40005" b="38100"/>
                <wp:wrapNone/>
                <wp:docPr id="13" name="Rectangle 13"/>
                <wp:cNvGraphicFramePr/>
                <a:graphic xmlns:a="http://schemas.openxmlformats.org/drawingml/2006/main">
                  <a:graphicData uri="http://schemas.microsoft.com/office/word/2010/wordprocessingShape">
                    <wps:wsp>
                      <wps:cNvSpPr/>
                      <wps:spPr>
                        <a:xfrm>
                          <a:off x="0" y="0"/>
                          <a:ext cx="5922882" cy="9010650"/>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A838C" id="Rectangle 13" o:spid="_x0000_s1026" style="position:absolute;margin-left:0;margin-top:-16.5pt;width:466.35pt;height:709.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" filled="f" strokecolor="#1f4d78 [1604]" strokeweight="5pt">
                <v:stroke linestyle="thinThick"/>
                <w10:wrap anchorx="margin"/>
              </v:rect>
            </w:pict>
          </mc:Fallback>
        </mc:AlternateContent>
      </w:r>
      <w:r w:rsidR="002F3074" w:rsidRPr="00A6692F">
        <w:rPr>
          <w:szCs w:val="28"/>
        </w:rPr>
        <w:t>TRƯỜNG ĐẠI HỌC CÔNG NGHỆ THÔNG TIN &amp;</w:t>
      </w:r>
    </w:p>
    <w:p w:rsidR="002F3074" w:rsidRPr="00A6692F" w:rsidRDefault="002F3074" w:rsidP="002F3074">
      <w:pPr>
        <w:keepNext/>
        <w:spacing w:before="120" w:line="360" w:lineRule="auto"/>
        <w:jc w:val="center"/>
        <w:rPr>
          <w:szCs w:val="28"/>
        </w:rPr>
      </w:pPr>
      <w:r w:rsidRPr="00A6692F">
        <w:rPr>
          <w:szCs w:val="28"/>
        </w:rPr>
        <w:t>TRUYỀN THÔNG VIỆT  HÀN</w:t>
      </w:r>
    </w:p>
    <w:p w:rsidR="002F3074" w:rsidRPr="00A6692F" w:rsidRDefault="002F3074" w:rsidP="002F3074">
      <w:pPr>
        <w:keepNext/>
        <w:spacing w:before="120" w:line="360" w:lineRule="auto"/>
        <w:jc w:val="center"/>
        <w:rPr>
          <w:b/>
          <w:sz w:val="36"/>
          <w:szCs w:val="28"/>
        </w:rPr>
      </w:pPr>
      <w:r w:rsidRPr="00A6692F">
        <w:rPr>
          <w:sz w:val="36"/>
          <w:szCs w:val="28"/>
        </w:rPr>
        <w:t>Khoa Khoa Học Máy Tính</w:t>
      </w:r>
    </w:p>
    <w:p w:rsidR="002F3074" w:rsidRPr="00A6692F" w:rsidRDefault="002F3074" w:rsidP="002F3074">
      <w:pPr>
        <w:keepNext/>
        <w:spacing w:before="120" w:line="360" w:lineRule="auto"/>
        <w:jc w:val="center"/>
        <w:rPr>
          <w:szCs w:val="28"/>
        </w:rPr>
      </w:pPr>
      <w:r w:rsidRPr="00A6692F">
        <w:rPr>
          <w:noProof/>
          <w:szCs w:val="28"/>
        </w:rPr>
        <w:drawing>
          <wp:inline distT="0" distB="0" distL="0" distR="0" wp14:anchorId="1383D292" wp14:editId="4331F059">
            <wp:extent cx="1257300" cy="73540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rsidR="002F3074" w:rsidRPr="00A6692F" w:rsidRDefault="002F3074" w:rsidP="002F3074">
      <w:pPr>
        <w:spacing w:after="120" w:line="360" w:lineRule="auto"/>
      </w:pPr>
    </w:p>
    <w:p w:rsidR="002F3074" w:rsidRPr="00A6692F" w:rsidRDefault="002F3074" w:rsidP="002F3074">
      <w:pPr>
        <w:spacing w:line="360" w:lineRule="auto"/>
        <w:jc w:val="center"/>
        <w:rPr>
          <w:sz w:val="32"/>
          <w:szCs w:val="32"/>
        </w:rPr>
      </w:pPr>
    </w:p>
    <w:p w:rsidR="002F3074" w:rsidRPr="00A6692F" w:rsidRDefault="002F3074" w:rsidP="002F3074">
      <w:pPr>
        <w:spacing w:line="360" w:lineRule="auto"/>
        <w:jc w:val="center"/>
        <w:rPr>
          <w:sz w:val="36"/>
          <w:szCs w:val="32"/>
        </w:rPr>
      </w:pPr>
      <w:r w:rsidRPr="00A6692F">
        <w:rPr>
          <w:sz w:val="36"/>
          <w:szCs w:val="32"/>
        </w:rPr>
        <w:t>BÁO CÁO MÔN HỌC</w:t>
      </w:r>
    </w:p>
    <w:p w:rsidR="002F3074" w:rsidRPr="004E07AF" w:rsidRDefault="002F3074" w:rsidP="002F3074">
      <w:pPr>
        <w:spacing w:line="312" w:lineRule="auto"/>
        <w:jc w:val="center"/>
        <w:rPr>
          <w:b/>
          <w:sz w:val="32"/>
          <w:szCs w:val="32"/>
          <w:rPrChange w:id="0" w:author="Thắng Đỗ" w:date="2021-05-27T08:37:00Z">
            <w:rPr>
              <w:b/>
              <w:sz w:val="42"/>
            </w:rPr>
          </w:rPrChange>
        </w:rPr>
      </w:pPr>
      <w:r w:rsidRPr="004E07AF">
        <w:rPr>
          <w:sz w:val="32"/>
          <w:szCs w:val="32"/>
          <w:rPrChange w:id="1" w:author="Thắng Đỗ" w:date="2021-05-27T08:37:00Z">
            <w:rPr>
              <w:sz w:val="48"/>
              <w:szCs w:val="48"/>
            </w:rPr>
          </w:rPrChange>
        </w:rPr>
        <w:t>Dự án Web Back-End</w:t>
      </w:r>
    </w:p>
    <w:p w:rsidR="002F3074" w:rsidRPr="004E07AF" w:rsidRDefault="004E07AF">
      <w:pPr>
        <w:spacing w:line="360" w:lineRule="auto"/>
        <w:ind w:firstLine="720"/>
        <w:jc w:val="center"/>
        <w:rPr>
          <w:b/>
          <w:sz w:val="36"/>
          <w:szCs w:val="36"/>
          <w:rPrChange w:id="2" w:author="Thắng Đỗ" w:date="2021-05-27T08:38:00Z">
            <w:rPr>
              <w:sz w:val="30"/>
              <w:szCs w:val="28"/>
            </w:rPr>
          </w:rPrChange>
        </w:rPr>
        <w:pPrChange w:id="3" w:author="Thắng Đỗ" w:date="2021-05-27T08:38:00Z">
          <w:pPr>
            <w:spacing w:line="360" w:lineRule="auto"/>
            <w:jc w:val="center"/>
          </w:pPr>
        </w:pPrChange>
      </w:pPr>
      <w:ins w:id="4" w:author="Thắng Đỗ" w:date="2021-05-27T08:37:00Z">
        <w:r w:rsidRPr="004E07AF">
          <w:rPr>
            <w:b/>
            <w:sz w:val="36"/>
            <w:szCs w:val="36"/>
            <w:rPrChange w:id="5" w:author="Thắng Đỗ" w:date="2021-05-27T08:38:00Z">
              <w:rPr>
                <w:sz w:val="30"/>
                <w:szCs w:val="28"/>
              </w:rPr>
            </w:rPrChange>
          </w:rPr>
          <w:t>XÂY DỰNG WEBSITE QUẢNG BÁ VÀ ĐẶT PHÒNG KHÁCH SẠN</w:t>
        </w:r>
      </w:ins>
    </w:p>
    <w:p w:rsidR="002F3074" w:rsidRPr="00A6692F" w:rsidRDefault="002F3074" w:rsidP="002A2F52">
      <w:pPr>
        <w:spacing w:line="360" w:lineRule="auto"/>
        <w:jc w:val="center"/>
        <w:rPr>
          <w:sz w:val="30"/>
          <w:szCs w:val="28"/>
        </w:rPr>
      </w:pPr>
    </w:p>
    <w:p w:rsidR="002F3074" w:rsidRPr="00A6692F" w:rsidRDefault="002F3074" w:rsidP="002F3074">
      <w:pPr>
        <w:spacing w:after="600" w:line="360" w:lineRule="auto"/>
        <w:jc w:val="center"/>
        <w:rPr>
          <w:b/>
          <w:sz w:val="42"/>
        </w:rPr>
      </w:pPr>
    </w:p>
    <w:p w:rsidR="002F3074" w:rsidRPr="00A6692F" w:rsidRDefault="002F3074" w:rsidP="002F3074">
      <w:pPr>
        <w:tabs>
          <w:tab w:val="left" w:pos="4536"/>
        </w:tabs>
        <w:spacing w:line="360" w:lineRule="auto"/>
        <w:ind w:firstLine="1701"/>
        <w:rPr>
          <w:sz w:val="32"/>
          <w:szCs w:val="36"/>
        </w:rPr>
      </w:pPr>
      <w:r w:rsidRPr="00A6692F">
        <w:rPr>
          <w:sz w:val="32"/>
          <w:szCs w:val="36"/>
        </w:rPr>
        <w:t xml:space="preserve">Sinh viên thực hiện: </w:t>
      </w:r>
      <w:r w:rsidRPr="00A6692F">
        <w:rPr>
          <w:sz w:val="32"/>
          <w:szCs w:val="36"/>
        </w:rPr>
        <w:tab/>
        <w:t>Đỗ Ngọc Thắng</w:t>
      </w:r>
    </w:p>
    <w:p w:rsidR="002F3074" w:rsidRPr="00A6692F" w:rsidRDefault="002F3074" w:rsidP="002F3074">
      <w:pPr>
        <w:tabs>
          <w:tab w:val="left" w:pos="4536"/>
        </w:tabs>
        <w:spacing w:line="360" w:lineRule="auto"/>
        <w:ind w:firstLine="1701"/>
        <w:rPr>
          <w:b/>
          <w:sz w:val="32"/>
          <w:szCs w:val="36"/>
        </w:rPr>
      </w:pPr>
      <w:r w:rsidRPr="00A6692F">
        <w:rPr>
          <w:sz w:val="32"/>
          <w:szCs w:val="36"/>
        </w:rPr>
        <w:t xml:space="preserve">Lớp: </w:t>
      </w:r>
      <w:r w:rsidRPr="00A6692F">
        <w:rPr>
          <w:sz w:val="32"/>
          <w:szCs w:val="36"/>
        </w:rPr>
        <w:tab/>
        <w:t>19I2</w:t>
      </w:r>
    </w:p>
    <w:p w:rsidR="002F3074" w:rsidRPr="00A6692F" w:rsidRDefault="002F3074" w:rsidP="002F3074">
      <w:pPr>
        <w:tabs>
          <w:tab w:val="left" w:pos="4536"/>
        </w:tabs>
        <w:spacing w:line="360" w:lineRule="auto"/>
        <w:ind w:firstLine="1701"/>
        <w:rPr>
          <w:sz w:val="32"/>
          <w:szCs w:val="36"/>
        </w:rPr>
      </w:pPr>
      <w:r w:rsidRPr="00A6692F">
        <w:rPr>
          <w:sz w:val="32"/>
          <w:szCs w:val="36"/>
        </w:rPr>
        <w:t>Giảng viên hướng dẫn: TS. Lê Thị Thu Nga</w:t>
      </w:r>
    </w:p>
    <w:p w:rsidR="002F3074" w:rsidRPr="00A6692F" w:rsidRDefault="002F3074" w:rsidP="002F3074">
      <w:pPr>
        <w:spacing w:after="600" w:line="360" w:lineRule="auto"/>
        <w:jc w:val="center"/>
        <w:rPr>
          <w:b/>
          <w:sz w:val="42"/>
        </w:rPr>
      </w:pPr>
    </w:p>
    <w:p w:rsidR="002F3074" w:rsidRPr="00A6692F" w:rsidRDefault="002F3074" w:rsidP="004156F3">
      <w:pPr>
        <w:spacing w:after="600" w:line="144" w:lineRule="auto"/>
        <w:jc w:val="center"/>
        <w:rPr>
          <w:b/>
          <w:sz w:val="42"/>
        </w:rPr>
      </w:pPr>
    </w:p>
    <w:p w:rsidR="002F3074" w:rsidRPr="00A6692F" w:rsidRDefault="002F3074" w:rsidP="002F3074">
      <w:pPr>
        <w:spacing w:after="600" w:line="360" w:lineRule="auto"/>
        <w:jc w:val="center"/>
        <w:rPr>
          <w:b/>
          <w:sz w:val="42"/>
        </w:rPr>
      </w:pPr>
    </w:p>
    <w:p w:rsidR="002F3074" w:rsidRPr="00A6692F" w:rsidRDefault="002F3074" w:rsidP="002F3074">
      <w:pPr>
        <w:spacing w:line="360" w:lineRule="auto"/>
        <w:jc w:val="center"/>
        <w:rPr>
          <w:sz w:val="32"/>
          <w:szCs w:val="30"/>
        </w:rPr>
      </w:pPr>
      <w:r w:rsidRPr="00A6692F">
        <w:rPr>
          <w:sz w:val="32"/>
          <w:szCs w:val="30"/>
        </w:rPr>
        <w:lastRenderedPageBreak/>
        <w:t>Đà Nẵng, tháng 05 năm 2021</w:t>
      </w:r>
    </w:p>
    <w:p w:rsidR="002F3074" w:rsidRPr="00A6692F" w:rsidRDefault="002F3074" w:rsidP="002F3074">
      <w:pPr>
        <w:spacing w:line="360" w:lineRule="auto"/>
        <w:rPr>
          <w:b/>
        </w:rPr>
      </w:pPr>
    </w:p>
    <w:p w:rsidR="002F3074" w:rsidRPr="00A6692F" w:rsidRDefault="002F3074" w:rsidP="002F3074">
      <w:pPr>
        <w:spacing w:before="240"/>
        <w:jc w:val="center"/>
        <w:rPr>
          <w:sz w:val="32"/>
          <w:szCs w:val="28"/>
        </w:rPr>
      </w:pPr>
      <w:r w:rsidRPr="00A6692F">
        <w:rPr>
          <w:szCs w:val="28"/>
        </w:rPr>
        <w:t>TRƯỜNG ĐẠI HỌC CÔNG NGHỆ THÔNG TIN &amp;</w:t>
      </w:r>
    </w:p>
    <w:p w:rsidR="002F3074" w:rsidRPr="00A6692F" w:rsidRDefault="002F3074" w:rsidP="002F3074">
      <w:pPr>
        <w:keepNext/>
        <w:spacing w:before="120" w:line="360" w:lineRule="auto"/>
        <w:jc w:val="center"/>
        <w:rPr>
          <w:szCs w:val="28"/>
        </w:rPr>
      </w:pPr>
      <w:r w:rsidRPr="00A6692F">
        <w:rPr>
          <w:szCs w:val="28"/>
        </w:rPr>
        <w:t>TRUYỀN THÔNG VIỆT  HÀN</w:t>
      </w:r>
    </w:p>
    <w:p w:rsidR="002F3074" w:rsidRPr="00A6692F" w:rsidRDefault="002F3074" w:rsidP="002F3074">
      <w:pPr>
        <w:keepNext/>
        <w:spacing w:before="120" w:line="360" w:lineRule="auto"/>
        <w:jc w:val="center"/>
        <w:rPr>
          <w:b/>
          <w:sz w:val="36"/>
          <w:szCs w:val="28"/>
        </w:rPr>
      </w:pPr>
      <w:r w:rsidRPr="00A6692F">
        <w:rPr>
          <w:sz w:val="36"/>
          <w:szCs w:val="28"/>
        </w:rPr>
        <w:t>Khoa Khoa Học Máy Tính</w:t>
      </w:r>
    </w:p>
    <w:p w:rsidR="002F3074" w:rsidRPr="00A6692F" w:rsidRDefault="002F3074" w:rsidP="002F3074">
      <w:pPr>
        <w:keepNext/>
        <w:spacing w:before="120" w:line="360" w:lineRule="auto"/>
        <w:jc w:val="center"/>
        <w:rPr>
          <w:szCs w:val="28"/>
        </w:rPr>
      </w:pPr>
      <w:r w:rsidRPr="00A6692F">
        <w:rPr>
          <w:noProof/>
          <w:szCs w:val="28"/>
        </w:rPr>
        <w:drawing>
          <wp:inline distT="0" distB="0" distL="0" distR="0" wp14:anchorId="6DDE60D8" wp14:editId="0736287F">
            <wp:extent cx="1257300" cy="735401"/>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rsidR="002F3074" w:rsidRPr="00A6692F" w:rsidRDefault="002F3074" w:rsidP="002F3074">
      <w:pPr>
        <w:spacing w:after="120" w:line="360" w:lineRule="auto"/>
      </w:pPr>
    </w:p>
    <w:p w:rsidR="002F3074" w:rsidRPr="00A6692F" w:rsidRDefault="002F3074" w:rsidP="002F3074">
      <w:pPr>
        <w:spacing w:line="360" w:lineRule="auto"/>
        <w:jc w:val="center"/>
        <w:rPr>
          <w:sz w:val="32"/>
          <w:szCs w:val="32"/>
        </w:rPr>
      </w:pPr>
    </w:p>
    <w:p w:rsidR="002F3074" w:rsidRPr="00A6692F" w:rsidRDefault="002F3074" w:rsidP="002F3074">
      <w:pPr>
        <w:spacing w:line="360" w:lineRule="auto"/>
        <w:jc w:val="center"/>
        <w:rPr>
          <w:sz w:val="36"/>
          <w:szCs w:val="32"/>
        </w:rPr>
      </w:pPr>
      <w:r w:rsidRPr="00A6692F">
        <w:rPr>
          <w:sz w:val="36"/>
          <w:szCs w:val="32"/>
        </w:rPr>
        <w:t>BÁO CÁO MÔN HỌC</w:t>
      </w:r>
    </w:p>
    <w:p w:rsidR="002F3074" w:rsidRPr="00A6692F" w:rsidRDefault="002F3074" w:rsidP="002F3074">
      <w:pPr>
        <w:spacing w:line="312" w:lineRule="auto"/>
        <w:jc w:val="center"/>
        <w:rPr>
          <w:b/>
          <w:sz w:val="42"/>
        </w:rPr>
      </w:pPr>
      <w:r w:rsidRPr="00A6692F">
        <w:rPr>
          <w:sz w:val="48"/>
          <w:szCs w:val="48"/>
        </w:rPr>
        <w:t>Dự án Web Back-End</w:t>
      </w:r>
    </w:p>
    <w:p w:rsidR="002F3074" w:rsidRPr="00A6692F" w:rsidRDefault="002F3074" w:rsidP="002F3074">
      <w:pPr>
        <w:spacing w:line="360" w:lineRule="auto"/>
        <w:jc w:val="center"/>
        <w:rPr>
          <w:sz w:val="30"/>
          <w:szCs w:val="28"/>
        </w:rPr>
      </w:pPr>
    </w:p>
    <w:p w:rsidR="002F3074" w:rsidRPr="00A6692F" w:rsidRDefault="002F3074" w:rsidP="002F3074">
      <w:pPr>
        <w:spacing w:line="360" w:lineRule="auto"/>
        <w:jc w:val="center"/>
        <w:rPr>
          <w:sz w:val="30"/>
          <w:szCs w:val="28"/>
        </w:rPr>
      </w:pPr>
    </w:p>
    <w:p w:rsidR="002F3074" w:rsidRPr="00A6692F" w:rsidRDefault="002F3074" w:rsidP="002F3074">
      <w:pPr>
        <w:spacing w:after="600" w:line="360" w:lineRule="auto"/>
        <w:jc w:val="center"/>
        <w:rPr>
          <w:b/>
          <w:sz w:val="42"/>
        </w:rPr>
      </w:pPr>
    </w:p>
    <w:p w:rsidR="002F3074" w:rsidRPr="00A6692F" w:rsidRDefault="002F3074" w:rsidP="002F3074">
      <w:pPr>
        <w:tabs>
          <w:tab w:val="left" w:pos="4536"/>
        </w:tabs>
        <w:spacing w:line="360" w:lineRule="auto"/>
        <w:ind w:firstLine="1701"/>
        <w:rPr>
          <w:sz w:val="32"/>
          <w:szCs w:val="36"/>
        </w:rPr>
      </w:pPr>
      <w:r w:rsidRPr="00A6692F">
        <w:rPr>
          <w:sz w:val="32"/>
          <w:szCs w:val="36"/>
        </w:rPr>
        <w:t xml:space="preserve">Sinh viên thực hiện: </w:t>
      </w:r>
      <w:r w:rsidRPr="00A6692F">
        <w:rPr>
          <w:sz w:val="32"/>
          <w:szCs w:val="36"/>
        </w:rPr>
        <w:tab/>
        <w:t>Đỗ Ngọc Thắng</w:t>
      </w:r>
    </w:p>
    <w:p w:rsidR="002F3074" w:rsidRPr="00A6692F" w:rsidRDefault="002F3074" w:rsidP="002F3074">
      <w:pPr>
        <w:tabs>
          <w:tab w:val="left" w:pos="4536"/>
        </w:tabs>
        <w:spacing w:line="360" w:lineRule="auto"/>
        <w:ind w:firstLine="1701"/>
        <w:rPr>
          <w:b/>
          <w:sz w:val="32"/>
          <w:szCs w:val="36"/>
        </w:rPr>
      </w:pPr>
      <w:r w:rsidRPr="00A6692F">
        <w:rPr>
          <w:sz w:val="32"/>
          <w:szCs w:val="36"/>
        </w:rPr>
        <w:t xml:space="preserve">Lớp: </w:t>
      </w:r>
      <w:r w:rsidRPr="00A6692F">
        <w:rPr>
          <w:sz w:val="32"/>
          <w:szCs w:val="36"/>
        </w:rPr>
        <w:tab/>
        <w:t>19I2</w:t>
      </w:r>
    </w:p>
    <w:p w:rsidR="002F3074" w:rsidRPr="00A6692F" w:rsidRDefault="002F3074" w:rsidP="002F3074">
      <w:pPr>
        <w:tabs>
          <w:tab w:val="left" w:pos="4536"/>
        </w:tabs>
        <w:spacing w:line="360" w:lineRule="auto"/>
        <w:ind w:firstLine="1701"/>
        <w:rPr>
          <w:sz w:val="32"/>
          <w:szCs w:val="36"/>
        </w:rPr>
      </w:pPr>
      <w:r w:rsidRPr="00A6692F">
        <w:rPr>
          <w:sz w:val="32"/>
          <w:szCs w:val="36"/>
        </w:rPr>
        <w:t>Giảng viên hướng dẫn: TS. Lê Thị Thu Nga</w:t>
      </w:r>
    </w:p>
    <w:p w:rsidR="002F3074" w:rsidRPr="00A6692F" w:rsidRDefault="002F3074" w:rsidP="002F3074">
      <w:pPr>
        <w:spacing w:after="600" w:line="360" w:lineRule="auto"/>
        <w:jc w:val="center"/>
        <w:rPr>
          <w:b/>
          <w:sz w:val="42"/>
        </w:rPr>
      </w:pPr>
    </w:p>
    <w:p w:rsidR="002F3074" w:rsidRPr="00A6692F" w:rsidRDefault="002F3074" w:rsidP="002F3074">
      <w:pPr>
        <w:spacing w:after="600" w:line="360" w:lineRule="auto"/>
        <w:jc w:val="center"/>
        <w:rPr>
          <w:b/>
          <w:sz w:val="42"/>
        </w:rPr>
      </w:pPr>
    </w:p>
    <w:p w:rsidR="002F3074" w:rsidRPr="00A6692F" w:rsidRDefault="002F3074" w:rsidP="002F3074">
      <w:pPr>
        <w:spacing w:line="360" w:lineRule="auto"/>
        <w:jc w:val="center"/>
        <w:rPr>
          <w:sz w:val="32"/>
          <w:szCs w:val="30"/>
        </w:rPr>
      </w:pPr>
      <w:r w:rsidRPr="00A6692F">
        <w:rPr>
          <w:sz w:val="32"/>
          <w:szCs w:val="30"/>
        </w:rPr>
        <w:t>Đà Nẵng, tháng 05 năm 2021</w:t>
      </w:r>
    </w:p>
    <w:p w:rsidR="002F3074" w:rsidRPr="00A6692F" w:rsidRDefault="002F3074" w:rsidP="002F3074">
      <w:pPr>
        <w:spacing w:line="360" w:lineRule="auto"/>
        <w:rPr>
          <w14:shadow w14:blurRad="50800" w14:dist="38100" w14:dir="2700000" w14:sx="100000" w14:sy="100000" w14:kx="0" w14:ky="0" w14:algn="tl">
            <w14:srgbClr w14:val="000000">
              <w14:alpha w14:val="60000"/>
            </w14:srgbClr>
          </w14:shadow>
        </w:rPr>
      </w:pPr>
    </w:p>
    <w:p w:rsidR="002F3074" w:rsidRPr="00A6692F" w:rsidRDefault="002F3074" w:rsidP="002F3074">
      <w:pPr>
        <w:pStyle w:val="Heading1"/>
        <w:spacing w:before="600" w:after="600" w:line="312" w:lineRule="auto"/>
        <w:jc w:val="center"/>
        <w:rPr>
          <w:szCs w:val="28"/>
        </w:rPr>
      </w:pPr>
    </w:p>
    <w:p w:rsidR="002F3074" w:rsidRPr="00A6692F" w:rsidRDefault="002F3074" w:rsidP="002F3074"/>
    <w:p w:rsidR="002F3074" w:rsidRPr="00A6692F" w:rsidRDefault="002F3074" w:rsidP="002F3074">
      <w:pPr>
        <w:pStyle w:val="TOC1"/>
      </w:pPr>
      <w:bookmarkStart w:id="6" w:name="_Toc57216370"/>
      <w:r w:rsidRPr="00A6692F">
        <w:t xml:space="preserve">NHẬN XÉT CỦA </w:t>
      </w:r>
      <w:bookmarkEnd w:id="6"/>
      <w:r w:rsidRPr="00A6692F">
        <w:t>GIẢNG VIÊN HƯỚNG DẪN</w:t>
      </w:r>
    </w:p>
    <w:p w:rsidR="002F3074" w:rsidRPr="00A6692F" w:rsidRDefault="002F3074" w:rsidP="002F3074">
      <w:pPr>
        <w:rPr>
          <w:i/>
        </w:rPr>
      </w:pPr>
    </w:p>
    <w:p w:rsidR="002F3074" w:rsidRPr="00A6692F" w:rsidRDefault="002F3074" w:rsidP="002F3074">
      <w:pPr>
        <w:pStyle w:val="Heading1"/>
        <w:tabs>
          <w:tab w:val="left" w:pos="567"/>
          <w:tab w:val="right" w:leader="dot" w:pos="8505"/>
        </w:tabs>
        <w:spacing w:before="240" w:after="240" w:line="360" w:lineRule="auto"/>
        <w:rPr>
          <w:i w:val="0"/>
          <w:sz w:val="24"/>
          <w:szCs w:val="36"/>
        </w:rPr>
      </w:pPr>
      <w:r w:rsidRPr="00A6692F">
        <w:rPr>
          <w:i w:val="0"/>
          <w:sz w:val="36"/>
          <w:szCs w:val="36"/>
        </w:rPr>
        <w:tab/>
      </w:r>
      <w:r w:rsidRPr="00A6692F">
        <w:rPr>
          <w:i w:val="0"/>
          <w:sz w:val="24"/>
          <w:szCs w:val="36"/>
        </w:rPr>
        <w:tab/>
      </w:r>
    </w:p>
    <w:p w:rsidR="002F3074" w:rsidRPr="00A6692F" w:rsidRDefault="0096653B" w:rsidP="002F3074">
      <w:pPr>
        <w:pStyle w:val="Heading1"/>
        <w:tabs>
          <w:tab w:val="left" w:pos="567"/>
          <w:tab w:val="right" w:leader="dot" w:pos="8505"/>
        </w:tabs>
        <w:spacing w:before="240" w:after="240" w:line="360" w:lineRule="auto"/>
        <w:rPr>
          <w:i w:val="0"/>
          <w:sz w:val="24"/>
          <w:szCs w:val="36"/>
        </w:rPr>
      </w:pPr>
      <w:ins w:id="7" w:author="Thắng Đỗ" w:date="2021-06-02T11:02:00Z">
        <w:r>
          <w:rPr>
            <w:i w:val="0"/>
            <w:sz w:val="24"/>
            <w:szCs w:val="36"/>
          </w:rPr>
          <w:t xml:space="preserve"> </w:t>
        </w:r>
      </w:ins>
      <w:r w:rsidR="002F3074" w:rsidRPr="00A6692F">
        <w:rPr>
          <w:i w:val="0"/>
          <w:sz w:val="24"/>
          <w:szCs w:val="36"/>
        </w:rPr>
        <w:tab/>
      </w:r>
      <w:r w:rsidR="002F3074" w:rsidRPr="00A6692F">
        <w:rPr>
          <w:i w:val="0"/>
          <w:sz w:val="24"/>
          <w:szCs w:val="36"/>
        </w:rPr>
        <w:tab/>
      </w:r>
    </w:p>
    <w:p w:rsidR="002F3074" w:rsidRPr="00A6692F" w:rsidRDefault="002F3074" w:rsidP="002F3074">
      <w:pPr>
        <w:pStyle w:val="Heading1"/>
        <w:tabs>
          <w:tab w:val="left" w:pos="567"/>
          <w:tab w:val="right" w:leader="dot" w:pos="8505"/>
        </w:tabs>
        <w:spacing w:before="240" w:after="240" w:line="360" w:lineRule="auto"/>
        <w:rPr>
          <w:i w:val="0"/>
          <w:sz w:val="24"/>
          <w:szCs w:val="36"/>
        </w:rPr>
      </w:pPr>
      <w:r w:rsidRPr="00A6692F">
        <w:rPr>
          <w:i w:val="0"/>
          <w:sz w:val="24"/>
          <w:szCs w:val="36"/>
        </w:rPr>
        <w:tab/>
      </w:r>
      <w:r w:rsidRPr="00A6692F">
        <w:rPr>
          <w:i w:val="0"/>
          <w:sz w:val="24"/>
          <w:szCs w:val="36"/>
        </w:rPr>
        <w:tab/>
      </w:r>
    </w:p>
    <w:p w:rsidR="002F3074" w:rsidRPr="00A6692F" w:rsidRDefault="002F3074" w:rsidP="002F3074">
      <w:pPr>
        <w:pStyle w:val="Heading1"/>
        <w:tabs>
          <w:tab w:val="left" w:pos="567"/>
          <w:tab w:val="right" w:leader="dot" w:pos="8505"/>
        </w:tabs>
        <w:spacing w:before="240" w:after="240" w:line="360" w:lineRule="auto"/>
        <w:rPr>
          <w:i w:val="0"/>
          <w:sz w:val="24"/>
          <w:szCs w:val="36"/>
        </w:rPr>
      </w:pPr>
      <w:r w:rsidRPr="00A6692F">
        <w:rPr>
          <w:i w:val="0"/>
          <w:sz w:val="24"/>
          <w:szCs w:val="36"/>
        </w:rPr>
        <w:tab/>
      </w:r>
      <w:r w:rsidRPr="00A6692F">
        <w:rPr>
          <w:i w:val="0"/>
          <w:sz w:val="24"/>
          <w:szCs w:val="36"/>
        </w:rPr>
        <w:tab/>
      </w:r>
    </w:p>
    <w:p w:rsidR="002F3074" w:rsidRPr="00A6692F" w:rsidRDefault="002F3074" w:rsidP="002F3074">
      <w:pPr>
        <w:pStyle w:val="Heading1"/>
        <w:tabs>
          <w:tab w:val="left" w:pos="567"/>
          <w:tab w:val="right" w:leader="dot" w:pos="8505"/>
        </w:tabs>
        <w:spacing w:before="240" w:after="240" w:line="360" w:lineRule="auto"/>
        <w:rPr>
          <w:ins w:id="8" w:author="Thắng Đỗ" w:date="2021-05-06T20:23:00Z"/>
          <w:i w:val="0"/>
          <w:sz w:val="24"/>
          <w:szCs w:val="36"/>
        </w:rPr>
      </w:pPr>
      <w:r w:rsidRPr="00A6692F">
        <w:rPr>
          <w:i w:val="0"/>
          <w:sz w:val="24"/>
          <w:szCs w:val="36"/>
        </w:rPr>
        <w:tab/>
      </w:r>
      <w:r w:rsidRPr="00A6692F">
        <w:rPr>
          <w:i w:val="0"/>
          <w:sz w:val="24"/>
          <w:szCs w:val="36"/>
        </w:rPr>
        <w:tab/>
      </w:r>
    </w:p>
    <w:p w:rsidR="00DF60B0" w:rsidRPr="00A6692F" w:rsidRDefault="000C5801" w:rsidP="00642367">
      <w:pPr>
        <w:pStyle w:val="Heading1"/>
        <w:spacing w:before="600" w:after="600" w:line="312" w:lineRule="auto"/>
        <w:jc w:val="center"/>
        <w:rPr>
          <w:ins w:id="9" w:author="Thắng Đỗ" w:date="2021-05-06T20:25:00Z"/>
          <w:b/>
          <w:sz w:val="36"/>
          <w:szCs w:val="36"/>
        </w:rPr>
      </w:pPr>
      <w:ins w:id="10" w:author="Thắng Đỗ" w:date="2021-05-06T20:23:00Z">
        <w:r w:rsidRPr="00A6692F">
          <w:br w:type="page"/>
        </w:r>
      </w:ins>
    </w:p>
    <w:customXmlInsRangeStart w:id="11" w:author="Thắng Đỗ" w:date="2021-05-06T20:35:00Z"/>
    <w:sdt>
      <w:sdtPr>
        <w:rPr>
          <w:rFonts w:ascii="Times New Roman" w:eastAsiaTheme="minorHAnsi" w:hAnsi="Times New Roman" w:cs="Times New Roman"/>
          <w:b w:val="0"/>
          <w:color w:val="auto"/>
          <w:sz w:val="26"/>
          <w:szCs w:val="42"/>
        </w:rPr>
        <w:id w:val="1651943253"/>
        <w:docPartObj>
          <w:docPartGallery w:val="Table of Contents"/>
          <w:docPartUnique/>
        </w:docPartObj>
      </w:sdtPr>
      <w:sdtEndPr>
        <w:rPr>
          <w:bCs/>
          <w:noProof/>
          <w:szCs w:val="26"/>
        </w:rPr>
      </w:sdtEndPr>
      <w:sdtContent>
        <w:customXmlInsRangeEnd w:id="11"/>
        <w:p w:rsidR="00DF60B0" w:rsidRPr="00900819" w:rsidRDefault="00F1033F">
          <w:pPr>
            <w:pStyle w:val="TOCHeading"/>
            <w:jc w:val="center"/>
            <w:rPr>
              <w:ins w:id="12" w:author="Thắng Đỗ" w:date="2021-05-06T20:35:00Z"/>
              <w:rFonts w:ascii="Times New Roman" w:hAnsi="Times New Roman" w:cs="Times New Roman"/>
              <w:sz w:val="24"/>
              <w:szCs w:val="24"/>
              <w:rPrChange w:id="13" w:author="Thắng Đỗ" w:date="2021-06-02T09:02:00Z">
                <w:rPr>
                  <w:ins w:id="14" w:author="Thắng Đỗ" w:date="2021-05-06T20:35:00Z"/>
                </w:rPr>
              </w:rPrChange>
            </w:rPr>
            <w:pPrChange w:id="15" w:author="Thắng Đỗ" w:date="2021-05-06T20:49:00Z">
              <w:pPr>
                <w:pStyle w:val="TOCHeading"/>
              </w:pPr>
            </w:pPrChange>
          </w:pPr>
          <w:ins w:id="16" w:author="Thắng Đỗ" w:date="2021-05-06T20:49:00Z">
            <w:r w:rsidRPr="00900819">
              <w:rPr>
                <w:rFonts w:ascii="Times New Roman" w:hAnsi="Times New Roman" w:cs="Times New Roman"/>
                <w:sz w:val="24"/>
                <w:szCs w:val="24"/>
                <w:rPrChange w:id="17" w:author="Thắng Đỗ" w:date="2021-06-02T09:02:00Z">
                  <w:rPr/>
                </w:rPrChange>
              </w:rPr>
              <w:t>MỤC LỤC</w:t>
            </w:r>
          </w:ins>
        </w:p>
        <w:p w:rsidR="00900819" w:rsidRPr="00900819" w:rsidRDefault="00DF60B0">
          <w:pPr>
            <w:pStyle w:val="TOC1"/>
            <w:rPr>
              <w:ins w:id="18" w:author="Thắng Đỗ" w:date="2021-06-02T09:01:00Z"/>
              <w:rFonts w:asciiTheme="minorHAnsi" w:eastAsiaTheme="minorEastAsia" w:hAnsiTheme="minorHAnsi" w:cstheme="minorBidi"/>
              <w:b w:val="0"/>
              <w:sz w:val="24"/>
              <w:szCs w:val="24"/>
              <w:rPrChange w:id="19" w:author="Thắng Đỗ" w:date="2021-06-02T09:02:00Z">
                <w:rPr>
                  <w:ins w:id="20" w:author="Thắng Đỗ" w:date="2021-06-02T09:01:00Z"/>
                  <w:rFonts w:asciiTheme="minorHAnsi" w:eastAsiaTheme="minorEastAsia" w:hAnsiTheme="minorHAnsi" w:cstheme="minorBidi"/>
                  <w:b w:val="0"/>
                  <w:sz w:val="22"/>
                  <w:szCs w:val="22"/>
                </w:rPr>
              </w:rPrChange>
            </w:rPr>
          </w:pPr>
          <w:ins w:id="21" w:author="Thắng Đỗ" w:date="2021-05-06T20:35:00Z">
            <w:r w:rsidRPr="00900819">
              <w:rPr>
                <w:b w:val="0"/>
                <w:sz w:val="24"/>
                <w:szCs w:val="24"/>
                <w:rPrChange w:id="22" w:author="Thắng Đỗ" w:date="2021-06-02T09:02:00Z">
                  <w:rPr>
                    <w:b w:val="0"/>
                  </w:rPr>
                </w:rPrChange>
              </w:rPr>
              <w:fldChar w:fldCharType="begin"/>
            </w:r>
            <w:r w:rsidRPr="00900819">
              <w:rPr>
                <w:sz w:val="24"/>
                <w:szCs w:val="24"/>
                <w:rPrChange w:id="23" w:author="Thắng Đỗ" w:date="2021-06-02T09:02:00Z">
                  <w:rPr/>
                </w:rPrChange>
              </w:rPr>
              <w:instrText xml:space="preserve"> TOC \o "1-3" \h \z \u </w:instrText>
            </w:r>
            <w:r w:rsidRPr="00900819">
              <w:rPr>
                <w:b w:val="0"/>
                <w:sz w:val="24"/>
                <w:szCs w:val="24"/>
                <w:rPrChange w:id="24" w:author="Thắng Đỗ" w:date="2021-06-02T09:02:00Z">
                  <w:rPr>
                    <w:b w:val="0"/>
                    <w:bCs/>
                    <w:sz w:val="26"/>
                  </w:rPr>
                </w:rPrChange>
              </w:rPr>
              <w:fldChar w:fldCharType="separate"/>
            </w:r>
          </w:ins>
          <w:ins w:id="25" w:author="Thắng Đỗ" w:date="2021-06-02T09:01:00Z">
            <w:r w:rsidR="00900819" w:rsidRPr="00900819">
              <w:rPr>
                <w:rStyle w:val="Hyperlink"/>
                <w:sz w:val="24"/>
                <w:szCs w:val="24"/>
                <w:rPrChange w:id="26" w:author="Thắng Đỗ" w:date="2021-06-02T09:02:00Z">
                  <w:rPr>
                    <w:rStyle w:val="Hyperlink"/>
                  </w:rPr>
                </w:rPrChange>
              </w:rPr>
              <w:fldChar w:fldCharType="begin"/>
            </w:r>
            <w:r w:rsidR="00900819" w:rsidRPr="00900819">
              <w:rPr>
                <w:rStyle w:val="Hyperlink"/>
                <w:sz w:val="24"/>
                <w:szCs w:val="24"/>
                <w:rPrChange w:id="27" w:author="Thắng Đỗ" w:date="2021-06-02T09:02:00Z">
                  <w:rPr>
                    <w:rStyle w:val="Hyperlink"/>
                  </w:rPr>
                </w:rPrChange>
              </w:rPr>
              <w:instrText xml:space="preserve"> </w:instrText>
            </w:r>
            <w:r w:rsidR="00900819" w:rsidRPr="00900819">
              <w:rPr>
                <w:sz w:val="24"/>
                <w:szCs w:val="24"/>
                <w:rPrChange w:id="28" w:author="Thắng Đỗ" w:date="2021-06-02T09:02:00Z">
                  <w:rPr/>
                </w:rPrChange>
              </w:rPr>
              <w:instrText>HYPERLINK \l "_Toc73516920"</w:instrText>
            </w:r>
            <w:r w:rsidR="00900819" w:rsidRPr="00900819">
              <w:rPr>
                <w:rStyle w:val="Hyperlink"/>
                <w:sz w:val="24"/>
                <w:szCs w:val="24"/>
                <w:rPrChange w:id="29" w:author="Thắng Đỗ" w:date="2021-06-02T09:02:00Z">
                  <w:rPr>
                    <w:rStyle w:val="Hyperlink"/>
                  </w:rPr>
                </w:rPrChange>
              </w:rPr>
              <w:instrText xml:space="preserve"> </w:instrText>
            </w:r>
            <w:r w:rsidR="00900819" w:rsidRPr="00900819">
              <w:rPr>
                <w:rStyle w:val="Hyperlink"/>
                <w:sz w:val="24"/>
                <w:szCs w:val="24"/>
                <w:rPrChange w:id="30" w:author="Thắng Đỗ" w:date="2021-06-02T09:02:00Z">
                  <w:rPr>
                    <w:rStyle w:val="Hyperlink"/>
                  </w:rPr>
                </w:rPrChange>
              </w:rPr>
              <w:fldChar w:fldCharType="separate"/>
            </w:r>
            <w:r w:rsidR="00900819" w:rsidRPr="00900819">
              <w:rPr>
                <w:rStyle w:val="Hyperlink"/>
                <w:sz w:val="24"/>
                <w:szCs w:val="24"/>
                <w:rPrChange w:id="31" w:author="Thắng Đỗ" w:date="2021-06-02T09:02:00Z">
                  <w:rPr>
                    <w:rStyle w:val="Hyperlink"/>
                  </w:rPr>
                </w:rPrChange>
              </w:rPr>
              <w:t>DANH MỤC HÌNH VẼ</w:t>
            </w:r>
            <w:r w:rsidR="00900819" w:rsidRPr="00900819">
              <w:rPr>
                <w:webHidden/>
                <w:sz w:val="24"/>
                <w:szCs w:val="24"/>
                <w:rPrChange w:id="32" w:author="Thắng Đỗ" w:date="2021-06-02T09:02:00Z">
                  <w:rPr>
                    <w:webHidden/>
                  </w:rPr>
                </w:rPrChange>
              </w:rPr>
              <w:tab/>
            </w:r>
            <w:r w:rsidR="00900819" w:rsidRPr="00900819">
              <w:rPr>
                <w:webHidden/>
                <w:sz w:val="24"/>
                <w:szCs w:val="24"/>
                <w:rPrChange w:id="33" w:author="Thắng Đỗ" w:date="2021-06-02T09:02:00Z">
                  <w:rPr>
                    <w:webHidden/>
                  </w:rPr>
                </w:rPrChange>
              </w:rPr>
              <w:fldChar w:fldCharType="begin"/>
            </w:r>
            <w:r w:rsidR="00900819" w:rsidRPr="00900819">
              <w:rPr>
                <w:webHidden/>
                <w:sz w:val="24"/>
                <w:szCs w:val="24"/>
                <w:rPrChange w:id="34" w:author="Thắng Đỗ" w:date="2021-06-02T09:02:00Z">
                  <w:rPr>
                    <w:webHidden/>
                  </w:rPr>
                </w:rPrChange>
              </w:rPr>
              <w:instrText xml:space="preserve"> PAGEREF _Toc73516920 \h </w:instrText>
            </w:r>
          </w:ins>
          <w:r w:rsidR="00900819" w:rsidRPr="00900819">
            <w:rPr>
              <w:webHidden/>
              <w:sz w:val="24"/>
              <w:szCs w:val="24"/>
              <w:rPrChange w:id="35" w:author="Thắng Đỗ" w:date="2021-06-02T09:02:00Z">
                <w:rPr>
                  <w:webHidden/>
                  <w:sz w:val="24"/>
                  <w:szCs w:val="24"/>
                </w:rPr>
              </w:rPrChange>
            </w:rPr>
          </w:r>
          <w:r w:rsidR="00900819" w:rsidRPr="00900819">
            <w:rPr>
              <w:webHidden/>
              <w:sz w:val="24"/>
              <w:szCs w:val="24"/>
              <w:rPrChange w:id="36" w:author="Thắng Đỗ" w:date="2021-06-02T09:02:00Z">
                <w:rPr>
                  <w:webHidden/>
                </w:rPr>
              </w:rPrChange>
            </w:rPr>
            <w:fldChar w:fldCharType="separate"/>
          </w:r>
          <w:ins w:id="37" w:author="Thắng Đỗ" w:date="2021-06-02T09:01:00Z">
            <w:r w:rsidR="00900819" w:rsidRPr="00900819">
              <w:rPr>
                <w:webHidden/>
                <w:sz w:val="24"/>
                <w:szCs w:val="24"/>
                <w:rPrChange w:id="38" w:author="Thắng Đỗ" w:date="2021-06-02T09:02:00Z">
                  <w:rPr>
                    <w:webHidden/>
                  </w:rPr>
                </w:rPrChange>
              </w:rPr>
              <w:t>6</w:t>
            </w:r>
            <w:r w:rsidR="00900819" w:rsidRPr="00900819">
              <w:rPr>
                <w:webHidden/>
                <w:sz w:val="24"/>
                <w:szCs w:val="24"/>
                <w:rPrChange w:id="39" w:author="Thắng Đỗ" w:date="2021-06-02T09:02:00Z">
                  <w:rPr>
                    <w:webHidden/>
                  </w:rPr>
                </w:rPrChange>
              </w:rPr>
              <w:fldChar w:fldCharType="end"/>
            </w:r>
            <w:r w:rsidR="00900819" w:rsidRPr="00900819">
              <w:rPr>
                <w:rStyle w:val="Hyperlink"/>
                <w:sz w:val="24"/>
                <w:szCs w:val="24"/>
                <w:rPrChange w:id="40" w:author="Thắng Đỗ" w:date="2021-06-02T09:02:00Z">
                  <w:rPr>
                    <w:rStyle w:val="Hyperlink"/>
                  </w:rPr>
                </w:rPrChange>
              </w:rPr>
              <w:fldChar w:fldCharType="end"/>
            </w:r>
          </w:ins>
        </w:p>
        <w:p w:rsidR="00900819" w:rsidRPr="00900819" w:rsidRDefault="00900819">
          <w:pPr>
            <w:pStyle w:val="TOC1"/>
            <w:rPr>
              <w:ins w:id="41" w:author="Thắng Đỗ" w:date="2021-06-02T09:01:00Z"/>
              <w:rFonts w:asciiTheme="minorHAnsi" w:eastAsiaTheme="minorEastAsia" w:hAnsiTheme="minorHAnsi" w:cstheme="minorBidi"/>
              <w:b w:val="0"/>
              <w:sz w:val="24"/>
              <w:szCs w:val="24"/>
              <w:rPrChange w:id="42" w:author="Thắng Đỗ" w:date="2021-06-02T09:02:00Z">
                <w:rPr>
                  <w:ins w:id="43" w:author="Thắng Đỗ" w:date="2021-06-02T09:01:00Z"/>
                  <w:rFonts w:asciiTheme="minorHAnsi" w:eastAsiaTheme="minorEastAsia" w:hAnsiTheme="minorHAnsi" w:cstheme="minorBidi"/>
                  <w:b w:val="0"/>
                  <w:sz w:val="22"/>
                  <w:szCs w:val="22"/>
                </w:rPr>
              </w:rPrChange>
            </w:rPr>
          </w:pPr>
          <w:ins w:id="44" w:author="Thắng Đỗ" w:date="2021-06-02T09:01:00Z">
            <w:r w:rsidRPr="00900819">
              <w:rPr>
                <w:rStyle w:val="Hyperlink"/>
                <w:sz w:val="24"/>
                <w:szCs w:val="24"/>
                <w:rPrChange w:id="45" w:author="Thắng Đỗ" w:date="2021-06-02T09:02:00Z">
                  <w:rPr>
                    <w:rStyle w:val="Hyperlink"/>
                  </w:rPr>
                </w:rPrChange>
              </w:rPr>
              <w:fldChar w:fldCharType="begin"/>
            </w:r>
            <w:r w:rsidRPr="00900819">
              <w:rPr>
                <w:rStyle w:val="Hyperlink"/>
                <w:sz w:val="24"/>
                <w:szCs w:val="24"/>
                <w:rPrChange w:id="46" w:author="Thắng Đỗ" w:date="2021-06-02T09:02:00Z">
                  <w:rPr>
                    <w:rStyle w:val="Hyperlink"/>
                  </w:rPr>
                </w:rPrChange>
              </w:rPr>
              <w:instrText xml:space="preserve"> </w:instrText>
            </w:r>
            <w:r w:rsidRPr="00900819">
              <w:rPr>
                <w:sz w:val="24"/>
                <w:szCs w:val="24"/>
                <w:rPrChange w:id="47" w:author="Thắng Đỗ" w:date="2021-06-02T09:02:00Z">
                  <w:rPr/>
                </w:rPrChange>
              </w:rPr>
              <w:instrText>HYPERLINK \l "_Toc73516921"</w:instrText>
            </w:r>
            <w:r w:rsidRPr="00900819">
              <w:rPr>
                <w:rStyle w:val="Hyperlink"/>
                <w:sz w:val="24"/>
                <w:szCs w:val="24"/>
                <w:rPrChange w:id="48" w:author="Thắng Đỗ" w:date="2021-06-02T09:02:00Z">
                  <w:rPr>
                    <w:rStyle w:val="Hyperlink"/>
                  </w:rPr>
                </w:rPrChange>
              </w:rPr>
              <w:instrText xml:space="preserve"> </w:instrText>
            </w:r>
            <w:r w:rsidRPr="00900819">
              <w:rPr>
                <w:rStyle w:val="Hyperlink"/>
                <w:sz w:val="24"/>
                <w:szCs w:val="24"/>
                <w:rPrChange w:id="49" w:author="Thắng Đỗ" w:date="2021-06-02T09:02:00Z">
                  <w:rPr>
                    <w:rStyle w:val="Hyperlink"/>
                  </w:rPr>
                </w:rPrChange>
              </w:rPr>
              <w:fldChar w:fldCharType="separate"/>
            </w:r>
            <w:r w:rsidRPr="00900819">
              <w:rPr>
                <w:rStyle w:val="Hyperlink"/>
                <w:sz w:val="24"/>
                <w:szCs w:val="24"/>
                <w:rPrChange w:id="50" w:author="Thắng Đỗ" w:date="2021-06-02T09:02:00Z">
                  <w:rPr>
                    <w:rStyle w:val="Hyperlink"/>
                  </w:rPr>
                </w:rPrChange>
              </w:rPr>
              <w:t>MỞ ĐẦU</w:t>
            </w:r>
            <w:r w:rsidRPr="00900819">
              <w:rPr>
                <w:webHidden/>
                <w:sz w:val="24"/>
                <w:szCs w:val="24"/>
                <w:rPrChange w:id="51" w:author="Thắng Đỗ" w:date="2021-06-02T09:02:00Z">
                  <w:rPr>
                    <w:webHidden/>
                  </w:rPr>
                </w:rPrChange>
              </w:rPr>
              <w:tab/>
            </w:r>
            <w:r w:rsidRPr="00900819">
              <w:rPr>
                <w:webHidden/>
                <w:sz w:val="24"/>
                <w:szCs w:val="24"/>
                <w:rPrChange w:id="52" w:author="Thắng Đỗ" w:date="2021-06-02T09:02:00Z">
                  <w:rPr>
                    <w:webHidden/>
                  </w:rPr>
                </w:rPrChange>
              </w:rPr>
              <w:fldChar w:fldCharType="begin"/>
            </w:r>
            <w:r w:rsidRPr="00900819">
              <w:rPr>
                <w:webHidden/>
                <w:sz w:val="24"/>
                <w:szCs w:val="24"/>
                <w:rPrChange w:id="53" w:author="Thắng Đỗ" w:date="2021-06-02T09:02:00Z">
                  <w:rPr>
                    <w:webHidden/>
                  </w:rPr>
                </w:rPrChange>
              </w:rPr>
              <w:instrText xml:space="preserve"> PAGEREF _Toc73516921 \h </w:instrText>
            </w:r>
          </w:ins>
          <w:r w:rsidRPr="00900819">
            <w:rPr>
              <w:webHidden/>
              <w:sz w:val="24"/>
              <w:szCs w:val="24"/>
              <w:rPrChange w:id="54" w:author="Thắng Đỗ" w:date="2021-06-02T09:02:00Z">
                <w:rPr>
                  <w:webHidden/>
                  <w:sz w:val="24"/>
                  <w:szCs w:val="24"/>
                </w:rPr>
              </w:rPrChange>
            </w:rPr>
          </w:r>
          <w:r w:rsidRPr="00900819">
            <w:rPr>
              <w:webHidden/>
              <w:sz w:val="24"/>
              <w:szCs w:val="24"/>
              <w:rPrChange w:id="55" w:author="Thắng Đỗ" w:date="2021-06-02T09:02:00Z">
                <w:rPr>
                  <w:webHidden/>
                </w:rPr>
              </w:rPrChange>
            </w:rPr>
            <w:fldChar w:fldCharType="separate"/>
          </w:r>
          <w:ins w:id="56" w:author="Thắng Đỗ" w:date="2021-06-02T09:01:00Z">
            <w:r w:rsidRPr="00900819">
              <w:rPr>
                <w:webHidden/>
                <w:sz w:val="24"/>
                <w:szCs w:val="24"/>
                <w:rPrChange w:id="57" w:author="Thắng Đỗ" w:date="2021-06-02T09:02:00Z">
                  <w:rPr>
                    <w:webHidden/>
                  </w:rPr>
                </w:rPrChange>
              </w:rPr>
              <w:t>7</w:t>
            </w:r>
            <w:r w:rsidRPr="00900819">
              <w:rPr>
                <w:webHidden/>
                <w:sz w:val="24"/>
                <w:szCs w:val="24"/>
                <w:rPrChange w:id="58" w:author="Thắng Đỗ" w:date="2021-06-02T09:02:00Z">
                  <w:rPr>
                    <w:webHidden/>
                  </w:rPr>
                </w:rPrChange>
              </w:rPr>
              <w:fldChar w:fldCharType="end"/>
            </w:r>
            <w:r w:rsidRPr="00900819">
              <w:rPr>
                <w:rStyle w:val="Hyperlink"/>
                <w:sz w:val="24"/>
                <w:szCs w:val="24"/>
                <w:rPrChange w:id="59" w:author="Thắng Đỗ" w:date="2021-06-02T09:02:00Z">
                  <w:rPr>
                    <w:rStyle w:val="Hyperlink"/>
                  </w:rPr>
                </w:rPrChange>
              </w:rPr>
              <w:fldChar w:fldCharType="end"/>
            </w:r>
          </w:ins>
        </w:p>
        <w:p w:rsidR="00900819" w:rsidRPr="00900819" w:rsidRDefault="00900819">
          <w:pPr>
            <w:pStyle w:val="TOC2"/>
            <w:tabs>
              <w:tab w:val="right" w:leader="dot" w:pos="9379"/>
            </w:tabs>
            <w:rPr>
              <w:ins w:id="60" w:author="Thắng Đỗ" w:date="2021-06-02T09:01:00Z"/>
              <w:rFonts w:asciiTheme="minorHAnsi" w:eastAsiaTheme="minorEastAsia" w:hAnsiTheme="minorHAnsi" w:cstheme="minorBidi"/>
              <w:noProof/>
              <w:sz w:val="24"/>
              <w:szCs w:val="24"/>
              <w:rPrChange w:id="61" w:author="Thắng Đỗ" w:date="2021-06-02T09:02:00Z">
                <w:rPr>
                  <w:ins w:id="62" w:author="Thắng Đỗ" w:date="2021-06-02T09:01:00Z"/>
                  <w:rFonts w:asciiTheme="minorHAnsi" w:eastAsiaTheme="minorEastAsia" w:hAnsiTheme="minorHAnsi" w:cstheme="minorBidi"/>
                  <w:noProof/>
                  <w:sz w:val="22"/>
                  <w:szCs w:val="22"/>
                </w:rPr>
              </w:rPrChange>
            </w:rPr>
          </w:pPr>
          <w:ins w:id="63" w:author="Thắng Đỗ" w:date="2021-06-02T09:01:00Z">
            <w:r w:rsidRPr="00900819">
              <w:rPr>
                <w:rStyle w:val="Hyperlink"/>
                <w:noProof/>
                <w:sz w:val="24"/>
                <w:szCs w:val="24"/>
                <w:rPrChange w:id="64" w:author="Thắng Đỗ" w:date="2021-06-02T09:02:00Z">
                  <w:rPr>
                    <w:rStyle w:val="Hyperlink"/>
                    <w:noProof/>
                  </w:rPr>
                </w:rPrChange>
              </w:rPr>
              <w:fldChar w:fldCharType="begin"/>
            </w:r>
            <w:r w:rsidRPr="00900819">
              <w:rPr>
                <w:rStyle w:val="Hyperlink"/>
                <w:noProof/>
                <w:sz w:val="24"/>
                <w:szCs w:val="24"/>
                <w:rPrChange w:id="65" w:author="Thắng Đỗ" w:date="2021-06-02T09:02:00Z">
                  <w:rPr>
                    <w:rStyle w:val="Hyperlink"/>
                    <w:noProof/>
                  </w:rPr>
                </w:rPrChange>
              </w:rPr>
              <w:instrText xml:space="preserve"> </w:instrText>
            </w:r>
            <w:r w:rsidRPr="00900819">
              <w:rPr>
                <w:noProof/>
                <w:sz w:val="24"/>
                <w:szCs w:val="24"/>
                <w:rPrChange w:id="66" w:author="Thắng Đỗ" w:date="2021-06-02T09:02:00Z">
                  <w:rPr>
                    <w:noProof/>
                  </w:rPr>
                </w:rPrChange>
              </w:rPr>
              <w:instrText>HYPERLINK \l "_Toc73516922"</w:instrText>
            </w:r>
            <w:r w:rsidRPr="00900819">
              <w:rPr>
                <w:rStyle w:val="Hyperlink"/>
                <w:noProof/>
                <w:sz w:val="24"/>
                <w:szCs w:val="24"/>
                <w:rPrChange w:id="67" w:author="Thắng Đỗ" w:date="2021-06-02T09:02:00Z">
                  <w:rPr>
                    <w:rStyle w:val="Hyperlink"/>
                    <w:noProof/>
                  </w:rPr>
                </w:rPrChange>
              </w:rPr>
              <w:instrText xml:space="preserve"> </w:instrText>
            </w:r>
            <w:r w:rsidRPr="00900819">
              <w:rPr>
                <w:rStyle w:val="Hyperlink"/>
                <w:noProof/>
                <w:sz w:val="24"/>
                <w:szCs w:val="24"/>
                <w:rPrChange w:id="68" w:author="Thắng Đỗ" w:date="2021-06-02T09:02:00Z">
                  <w:rPr>
                    <w:rStyle w:val="Hyperlink"/>
                    <w:noProof/>
                  </w:rPr>
                </w:rPrChange>
              </w:rPr>
              <w:fldChar w:fldCharType="separate"/>
            </w:r>
            <w:r w:rsidRPr="00900819">
              <w:rPr>
                <w:rStyle w:val="Hyperlink"/>
                <w:b/>
                <w:i/>
                <w:noProof/>
                <w:sz w:val="24"/>
                <w:szCs w:val="24"/>
                <w:rPrChange w:id="69" w:author="Thắng Đỗ" w:date="2021-06-02T09:02:00Z">
                  <w:rPr>
                    <w:rStyle w:val="Hyperlink"/>
                    <w:b/>
                    <w:i/>
                    <w:noProof/>
                  </w:rPr>
                </w:rPrChange>
              </w:rPr>
              <w:t>1.Giới thiệu</w:t>
            </w:r>
            <w:r w:rsidRPr="00900819">
              <w:rPr>
                <w:noProof/>
                <w:webHidden/>
                <w:sz w:val="24"/>
                <w:szCs w:val="24"/>
                <w:rPrChange w:id="70" w:author="Thắng Đỗ" w:date="2021-06-02T09:02:00Z">
                  <w:rPr>
                    <w:noProof/>
                    <w:webHidden/>
                  </w:rPr>
                </w:rPrChange>
              </w:rPr>
              <w:tab/>
            </w:r>
            <w:r w:rsidRPr="00900819">
              <w:rPr>
                <w:noProof/>
                <w:webHidden/>
                <w:sz w:val="24"/>
                <w:szCs w:val="24"/>
                <w:rPrChange w:id="71" w:author="Thắng Đỗ" w:date="2021-06-02T09:02:00Z">
                  <w:rPr>
                    <w:noProof/>
                    <w:webHidden/>
                  </w:rPr>
                </w:rPrChange>
              </w:rPr>
              <w:fldChar w:fldCharType="begin"/>
            </w:r>
            <w:r w:rsidRPr="00900819">
              <w:rPr>
                <w:noProof/>
                <w:webHidden/>
                <w:sz w:val="24"/>
                <w:szCs w:val="24"/>
                <w:rPrChange w:id="72" w:author="Thắng Đỗ" w:date="2021-06-02T09:02:00Z">
                  <w:rPr>
                    <w:noProof/>
                    <w:webHidden/>
                  </w:rPr>
                </w:rPrChange>
              </w:rPr>
              <w:instrText xml:space="preserve"> PAGEREF _Toc73516922 \h </w:instrText>
            </w:r>
          </w:ins>
          <w:r w:rsidRPr="00900819">
            <w:rPr>
              <w:noProof/>
              <w:webHidden/>
              <w:sz w:val="24"/>
              <w:szCs w:val="24"/>
              <w:rPrChange w:id="73" w:author="Thắng Đỗ" w:date="2021-06-02T09:02:00Z">
                <w:rPr>
                  <w:noProof/>
                  <w:webHidden/>
                  <w:sz w:val="24"/>
                  <w:szCs w:val="24"/>
                </w:rPr>
              </w:rPrChange>
            </w:rPr>
          </w:r>
          <w:r w:rsidRPr="00900819">
            <w:rPr>
              <w:noProof/>
              <w:webHidden/>
              <w:sz w:val="24"/>
              <w:szCs w:val="24"/>
              <w:rPrChange w:id="74" w:author="Thắng Đỗ" w:date="2021-06-02T09:02:00Z">
                <w:rPr>
                  <w:noProof/>
                  <w:webHidden/>
                </w:rPr>
              </w:rPrChange>
            </w:rPr>
            <w:fldChar w:fldCharType="separate"/>
          </w:r>
          <w:ins w:id="75" w:author="Thắng Đỗ" w:date="2021-06-02T09:01:00Z">
            <w:r w:rsidRPr="00900819">
              <w:rPr>
                <w:noProof/>
                <w:webHidden/>
                <w:sz w:val="24"/>
                <w:szCs w:val="24"/>
                <w:rPrChange w:id="76" w:author="Thắng Đỗ" w:date="2021-06-02T09:02:00Z">
                  <w:rPr>
                    <w:noProof/>
                    <w:webHidden/>
                  </w:rPr>
                </w:rPrChange>
              </w:rPr>
              <w:t>7</w:t>
            </w:r>
            <w:r w:rsidRPr="00900819">
              <w:rPr>
                <w:noProof/>
                <w:webHidden/>
                <w:sz w:val="24"/>
                <w:szCs w:val="24"/>
                <w:rPrChange w:id="77" w:author="Thắng Đỗ" w:date="2021-06-02T09:02:00Z">
                  <w:rPr>
                    <w:noProof/>
                    <w:webHidden/>
                  </w:rPr>
                </w:rPrChange>
              </w:rPr>
              <w:fldChar w:fldCharType="end"/>
            </w:r>
            <w:r w:rsidRPr="00900819">
              <w:rPr>
                <w:rStyle w:val="Hyperlink"/>
                <w:noProof/>
                <w:sz w:val="24"/>
                <w:szCs w:val="24"/>
                <w:rPrChange w:id="78" w:author="Thắng Đỗ" w:date="2021-06-02T09:02:00Z">
                  <w:rPr>
                    <w:rStyle w:val="Hyperlink"/>
                    <w:noProof/>
                  </w:rPr>
                </w:rPrChange>
              </w:rPr>
              <w:fldChar w:fldCharType="end"/>
            </w:r>
          </w:ins>
        </w:p>
        <w:p w:rsidR="00900819" w:rsidRPr="00900819" w:rsidRDefault="00900819">
          <w:pPr>
            <w:pStyle w:val="TOC2"/>
            <w:tabs>
              <w:tab w:val="right" w:leader="dot" w:pos="9379"/>
            </w:tabs>
            <w:rPr>
              <w:ins w:id="79" w:author="Thắng Đỗ" w:date="2021-06-02T09:01:00Z"/>
              <w:rFonts w:asciiTheme="minorHAnsi" w:eastAsiaTheme="minorEastAsia" w:hAnsiTheme="minorHAnsi" w:cstheme="minorBidi"/>
              <w:noProof/>
              <w:sz w:val="24"/>
              <w:szCs w:val="24"/>
              <w:rPrChange w:id="80" w:author="Thắng Đỗ" w:date="2021-06-02T09:02:00Z">
                <w:rPr>
                  <w:ins w:id="81" w:author="Thắng Đỗ" w:date="2021-06-02T09:01:00Z"/>
                  <w:rFonts w:asciiTheme="minorHAnsi" w:eastAsiaTheme="minorEastAsia" w:hAnsiTheme="minorHAnsi" w:cstheme="minorBidi"/>
                  <w:noProof/>
                  <w:sz w:val="22"/>
                  <w:szCs w:val="22"/>
                </w:rPr>
              </w:rPrChange>
            </w:rPr>
          </w:pPr>
          <w:ins w:id="82" w:author="Thắng Đỗ" w:date="2021-06-02T09:01:00Z">
            <w:r w:rsidRPr="00900819">
              <w:rPr>
                <w:rStyle w:val="Hyperlink"/>
                <w:noProof/>
                <w:sz w:val="24"/>
                <w:szCs w:val="24"/>
                <w:rPrChange w:id="83" w:author="Thắng Đỗ" w:date="2021-06-02T09:02:00Z">
                  <w:rPr>
                    <w:rStyle w:val="Hyperlink"/>
                    <w:noProof/>
                  </w:rPr>
                </w:rPrChange>
              </w:rPr>
              <w:fldChar w:fldCharType="begin"/>
            </w:r>
            <w:r w:rsidRPr="00900819">
              <w:rPr>
                <w:rStyle w:val="Hyperlink"/>
                <w:noProof/>
                <w:sz w:val="24"/>
                <w:szCs w:val="24"/>
                <w:rPrChange w:id="84" w:author="Thắng Đỗ" w:date="2021-06-02T09:02:00Z">
                  <w:rPr>
                    <w:rStyle w:val="Hyperlink"/>
                    <w:noProof/>
                  </w:rPr>
                </w:rPrChange>
              </w:rPr>
              <w:instrText xml:space="preserve"> </w:instrText>
            </w:r>
            <w:r w:rsidRPr="00900819">
              <w:rPr>
                <w:noProof/>
                <w:sz w:val="24"/>
                <w:szCs w:val="24"/>
                <w:rPrChange w:id="85" w:author="Thắng Đỗ" w:date="2021-06-02T09:02:00Z">
                  <w:rPr>
                    <w:noProof/>
                  </w:rPr>
                </w:rPrChange>
              </w:rPr>
              <w:instrText>HYPERLINK \l "_Toc73516923"</w:instrText>
            </w:r>
            <w:r w:rsidRPr="00900819">
              <w:rPr>
                <w:rStyle w:val="Hyperlink"/>
                <w:noProof/>
                <w:sz w:val="24"/>
                <w:szCs w:val="24"/>
                <w:rPrChange w:id="86" w:author="Thắng Đỗ" w:date="2021-06-02T09:02:00Z">
                  <w:rPr>
                    <w:rStyle w:val="Hyperlink"/>
                    <w:noProof/>
                  </w:rPr>
                </w:rPrChange>
              </w:rPr>
              <w:instrText xml:space="preserve"> </w:instrText>
            </w:r>
            <w:r w:rsidRPr="00900819">
              <w:rPr>
                <w:rStyle w:val="Hyperlink"/>
                <w:noProof/>
                <w:sz w:val="24"/>
                <w:szCs w:val="24"/>
                <w:rPrChange w:id="87" w:author="Thắng Đỗ" w:date="2021-06-02T09:02:00Z">
                  <w:rPr>
                    <w:rStyle w:val="Hyperlink"/>
                    <w:noProof/>
                  </w:rPr>
                </w:rPrChange>
              </w:rPr>
              <w:fldChar w:fldCharType="separate"/>
            </w:r>
            <w:r w:rsidRPr="00900819">
              <w:rPr>
                <w:rStyle w:val="Hyperlink"/>
                <w:b/>
                <w:i/>
                <w:noProof/>
                <w:sz w:val="24"/>
                <w:szCs w:val="24"/>
                <w:rPrChange w:id="88" w:author="Thắng Đỗ" w:date="2021-06-02T09:02:00Z">
                  <w:rPr>
                    <w:rStyle w:val="Hyperlink"/>
                    <w:b/>
                    <w:i/>
                    <w:noProof/>
                  </w:rPr>
                </w:rPrChange>
              </w:rPr>
              <w:t>2. Mục tiêu, nhiệm vụ của đề tài</w:t>
            </w:r>
            <w:r w:rsidRPr="00900819">
              <w:rPr>
                <w:noProof/>
                <w:webHidden/>
                <w:sz w:val="24"/>
                <w:szCs w:val="24"/>
                <w:rPrChange w:id="89" w:author="Thắng Đỗ" w:date="2021-06-02T09:02:00Z">
                  <w:rPr>
                    <w:noProof/>
                    <w:webHidden/>
                  </w:rPr>
                </w:rPrChange>
              </w:rPr>
              <w:tab/>
            </w:r>
            <w:r w:rsidRPr="00900819">
              <w:rPr>
                <w:noProof/>
                <w:webHidden/>
                <w:sz w:val="24"/>
                <w:szCs w:val="24"/>
                <w:rPrChange w:id="90" w:author="Thắng Đỗ" w:date="2021-06-02T09:02:00Z">
                  <w:rPr>
                    <w:noProof/>
                    <w:webHidden/>
                  </w:rPr>
                </w:rPrChange>
              </w:rPr>
              <w:fldChar w:fldCharType="begin"/>
            </w:r>
            <w:r w:rsidRPr="00900819">
              <w:rPr>
                <w:noProof/>
                <w:webHidden/>
                <w:sz w:val="24"/>
                <w:szCs w:val="24"/>
                <w:rPrChange w:id="91" w:author="Thắng Đỗ" w:date="2021-06-02T09:02:00Z">
                  <w:rPr>
                    <w:noProof/>
                    <w:webHidden/>
                  </w:rPr>
                </w:rPrChange>
              </w:rPr>
              <w:instrText xml:space="preserve"> PAGEREF _Toc73516923 \h </w:instrText>
            </w:r>
          </w:ins>
          <w:r w:rsidRPr="00900819">
            <w:rPr>
              <w:noProof/>
              <w:webHidden/>
              <w:sz w:val="24"/>
              <w:szCs w:val="24"/>
              <w:rPrChange w:id="92" w:author="Thắng Đỗ" w:date="2021-06-02T09:02:00Z">
                <w:rPr>
                  <w:noProof/>
                  <w:webHidden/>
                  <w:sz w:val="24"/>
                  <w:szCs w:val="24"/>
                </w:rPr>
              </w:rPrChange>
            </w:rPr>
          </w:r>
          <w:r w:rsidRPr="00900819">
            <w:rPr>
              <w:noProof/>
              <w:webHidden/>
              <w:sz w:val="24"/>
              <w:szCs w:val="24"/>
              <w:rPrChange w:id="93" w:author="Thắng Đỗ" w:date="2021-06-02T09:02:00Z">
                <w:rPr>
                  <w:noProof/>
                  <w:webHidden/>
                </w:rPr>
              </w:rPrChange>
            </w:rPr>
            <w:fldChar w:fldCharType="separate"/>
          </w:r>
          <w:ins w:id="94" w:author="Thắng Đỗ" w:date="2021-06-02T09:01:00Z">
            <w:r w:rsidRPr="00900819">
              <w:rPr>
                <w:noProof/>
                <w:webHidden/>
                <w:sz w:val="24"/>
                <w:szCs w:val="24"/>
                <w:rPrChange w:id="95" w:author="Thắng Đỗ" w:date="2021-06-02T09:02:00Z">
                  <w:rPr>
                    <w:noProof/>
                    <w:webHidden/>
                  </w:rPr>
                </w:rPrChange>
              </w:rPr>
              <w:t>7</w:t>
            </w:r>
            <w:r w:rsidRPr="00900819">
              <w:rPr>
                <w:noProof/>
                <w:webHidden/>
                <w:sz w:val="24"/>
                <w:szCs w:val="24"/>
                <w:rPrChange w:id="96" w:author="Thắng Đỗ" w:date="2021-06-02T09:02:00Z">
                  <w:rPr>
                    <w:noProof/>
                    <w:webHidden/>
                  </w:rPr>
                </w:rPrChange>
              </w:rPr>
              <w:fldChar w:fldCharType="end"/>
            </w:r>
            <w:r w:rsidRPr="00900819">
              <w:rPr>
                <w:rStyle w:val="Hyperlink"/>
                <w:noProof/>
                <w:sz w:val="24"/>
                <w:szCs w:val="24"/>
                <w:rPrChange w:id="97" w:author="Thắng Đỗ" w:date="2021-06-02T09:02:00Z">
                  <w:rPr>
                    <w:rStyle w:val="Hyperlink"/>
                    <w:noProof/>
                  </w:rPr>
                </w:rPrChange>
              </w:rPr>
              <w:fldChar w:fldCharType="end"/>
            </w:r>
          </w:ins>
        </w:p>
        <w:p w:rsidR="00900819" w:rsidRPr="00900819" w:rsidRDefault="00900819">
          <w:pPr>
            <w:pStyle w:val="TOC2"/>
            <w:tabs>
              <w:tab w:val="right" w:leader="dot" w:pos="9379"/>
            </w:tabs>
            <w:rPr>
              <w:ins w:id="98" w:author="Thắng Đỗ" w:date="2021-06-02T09:01:00Z"/>
              <w:rFonts w:asciiTheme="minorHAnsi" w:eastAsiaTheme="minorEastAsia" w:hAnsiTheme="minorHAnsi" w:cstheme="minorBidi"/>
              <w:noProof/>
              <w:sz w:val="24"/>
              <w:szCs w:val="24"/>
              <w:rPrChange w:id="99" w:author="Thắng Đỗ" w:date="2021-06-02T09:02:00Z">
                <w:rPr>
                  <w:ins w:id="100" w:author="Thắng Đỗ" w:date="2021-06-02T09:01:00Z"/>
                  <w:rFonts w:asciiTheme="minorHAnsi" w:eastAsiaTheme="minorEastAsia" w:hAnsiTheme="minorHAnsi" w:cstheme="minorBidi"/>
                  <w:noProof/>
                  <w:sz w:val="22"/>
                  <w:szCs w:val="22"/>
                </w:rPr>
              </w:rPrChange>
            </w:rPr>
          </w:pPr>
          <w:ins w:id="101" w:author="Thắng Đỗ" w:date="2021-06-02T09:01:00Z">
            <w:r w:rsidRPr="00900819">
              <w:rPr>
                <w:rStyle w:val="Hyperlink"/>
                <w:noProof/>
                <w:sz w:val="24"/>
                <w:szCs w:val="24"/>
                <w:rPrChange w:id="102" w:author="Thắng Đỗ" w:date="2021-06-02T09:02:00Z">
                  <w:rPr>
                    <w:rStyle w:val="Hyperlink"/>
                    <w:noProof/>
                  </w:rPr>
                </w:rPrChange>
              </w:rPr>
              <w:fldChar w:fldCharType="begin"/>
            </w:r>
            <w:r w:rsidRPr="00900819">
              <w:rPr>
                <w:rStyle w:val="Hyperlink"/>
                <w:noProof/>
                <w:sz w:val="24"/>
                <w:szCs w:val="24"/>
                <w:rPrChange w:id="103" w:author="Thắng Đỗ" w:date="2021-06-02T09:02:00Z">
                  <w:rPr>
                    <w:rStyle w:val="Hyperlink"/>
                    <w:noProof/>
                  </w:rPr>
                </w:rPrChange>
              </w:rPr>
              <w:instrText xml:space="preserve"> </w:instrText>
            </w:r>
            <w:r w:rsidRPr="00900819">
              <w:rPr>
                <w:noProof/>
                <w:sz w:val="24"/>
                <w:szCs w:val="24"/>
                <w:rPrChange w:id="104" w:author="Thắng Đỗ" w:date="2021-06-02T09:02:00Z">
                  <w:rPr>
                    <w:noProof/>
                  </w:rPr>
                </w:rPrChange>
              </w:rPr>
              <w:instrText>HYPERLINK \l "_Toc73516924"</w:instrText>
            </w:r>
            <w:r w:rsidRPr="00900819">
              <w:rPr>
                <w:rStyle w:val="Hyperlink"/>
                <w:noProof/>
                <w:sz w:val="24"/>
                <w:szCs w:val="24"/>
                <w:rPrChange w:id="105" w:author="Thắng Đỗ" w:date="2021-06-02T09:02:00Z">
                  <w:rPr>
                    <w:rStyle w:val="Hyperlink"/>
                    <w:noProof/>
                  </w:rPr>
                </w:rPrChange>
              </w:rPr>
              <w:instrText xml:space="preserve"> </w:instrText>
            </w:r>
            <w:r w:rsidRPr="00900819">
              <w:rPr>
                <w:rStyle w:val="Hyperlink"/>
                <w:noProof/>
                <w:sz w:val="24"/>
                <w:szCs w:val="24"/>
                <w:rPrChange w:id="106" w:author="Thắng Đỗ" w:date="2021-06-02T09:02:00Z">
                  <w:rPr>
                    <w:rStyle w:val="Hyperlink"/>
                    <w:noProof/>
                  </w:rPr>
                </w:rPrChange>
              </w:rPr>
              <w:fldChar w:fldCharType="separate"/>
            </w:r>
            <w:r w:rsidRPr="00900819">
              <w:rPr>
                <w:rStyle w:val="Hyperlink"/>
                <w:b/>
                <w:i/>
                <w:noProof/>
                <w:sz w:val="24"/>
                <w:szCs w:val="24"/>
                <w:rPrChange w:id="107" w:author="Thắng Đỗ" w:date="2021-06-02T09:02:00Z">
                  <w:rPr>
                    <w:rStyle w:val="Hyperlink"/>
                    <w:b/>
                    <w:i/>
                    <w:noProof/>
                  </w:rPr>
                </w:rPrChange>
              </w:rPr>
              <w:t>3. Đóng góp của đề tài</w:t>
            </w:r>
            <w:r w:rsidRPr="00900819">
              <w:rPr>
                <w:noProof/>
                <w:webHidden/>
                <w:sz w:val="24"/>
                <w:szCs w:val="24"/>
                <w:rPrChange w:id="108" w:author="Thắng Đỗ" w:date="2021-06-02T09:02:00Z">
                  <w:rPr>
                    <w:noProof/>
                    <w:webHidden/>
                  </w:rPr>
                </w:rPrChange>
              </w:rPr>
              <w:tab/>
            </w:r>
            <w:r w:rsidRPr="00900819">
              <w:rPr>
                <w:noProof/>
                <w:webHidden/>
                <w:sz w:val="24"/>
                <w:szCs w:val="24"/>
                <w:rPrChange w:id="109" w:author="Thắng Đỗ" w:date="2021-06-02T09:02:00Z">
                  <w:rPr>
                    <w:noProof/>
                    <w:webHidden/>
                  </w:rPr>
                </w:rPrChange>
              </w:rPr>
              <w:fldChar w:fldCharType="begin"/>
            </w:r>
            <w:r w:rsidRPr="00900819">
              <w:rPr>
                <w:noProof/>
                <w:webHidden/>
                <w:sz w:val="24"/>
                <w:szCs w:val="24"/>
                <w:rPrChange w:id="110" w:author="Thắng Đỗ" w:date="2021-06-02T09:02:00Z">
                  <w:rPr>
                    <w:noProof/>
                    <w:webHidden/>
                  </w:rPr>
                </w:rPrChange>
              </w:rPr>
              <w:instrText xml:space="preserve"> PAGEREF _Toc73516924 \h </w:instrText>
            </w:r>
          </w:ins>
          <w:r w:rsidRPr="00900819">
            <w:rPr>
              <w:noProof/>
              <w:webHidden/>
              <w:sz w:val="24"/>
              <w:szCs w:val="24"/>
              <w:rPrChange w:id="111" w:author="Thắng Đỗ" w:date="2021-06-02T09:02:00Z">
                <w:rPr>
                  <w:noProof/>
                  <w:webHidden/>
                  <w:sz w:val="24"/>
                  <w:szCs w:val="24"/>
                </w:rPr>
              </w:rPrChange>
            </w:rPr>
          </w:r>
          <w:r w:rsidRPr="00900819">
            <w:rPr>
              <w:noProof/>
              <w:webHidden/>
              <w:sz w:val="24"/>
              <w:szCs w:val="24"/>
              <w:rPrChange w:id="112" w:author="Thắng Đỗ" w:date="2021-06-02T09:02:00Z">
                <w:rPr>
                  <w:noProof/>
                  <w:webHidden/>
                </w:rPr>
              </w:rPrChange>
            </w:rPr>
            <w:fldChar w:fldCharType="separate"/>
          </w:r>
          <w:ins w:id="113" w:author="Thắng Đỗ" w:date="2021-06-02T09:01:00Z">
            <w:r w:rsidRPr="00900819">
              <w:rPr>
                <w:noProof/>
                <w:webHidden/>
                <w:sz w:val="24"/>
                <w:szCs w:val="24"/>
                <w:rPrChange w:id="114" w:author="Thắng Đỗ" w:date="2021-06-02T09:02:00Z">
                  <w:rPr>
                    <w:noProof/>
                    <w:webHidden/>
                  </w:rPr>
                </w:rPrChange>
              </w:rPr>
              <w:t>7</w:t>
            </w:r>
            <w:r w:rsidRPr="00900819">
              <w:rPr>
                <w:noProof/>
                <w:webHidden/>
                <w:sz w:val="24"/>
                <w:szCs w:val="24"/>
                <w:rPrChange w:id="115" w:author="Thắng Đỗ" w:date="2021-06-02T09:02:00Z">
                  <w:rPr>
                    <w:noProof/>
                    <w:webHidden/>
                  </w:rPr>
                </w:rPrChange>
              </w:rPr>
              <w:fldChar w:fldCharType="end"/>
            </w:r>
            <w:r w:rsidRPr="00900819">
              <w:rPr>
                <w:rStyle w:val="Hyperlink"/>
                <w:noProof/>
                <w:sz w:val="24"/>
                <w:szCs w:val="24"/>
                <w:rPrChange w:id="116" w:author="Thắng Đỗ" w:date="2021-06-02T09:02:00Z">
                  <w:rPr>
                    <w:rStyle w:val="Hyperlink"/>
                    <w:noProof/>
                  </w:rPr>
                </w:rPrChange>
              </w:rPr>
              <w:fldChar w:fldCharType="end"/>
            </w:r>
          </w:ins>
        </w:p>
        <w:p w:rsidR="00900819" w:rsidRPr="00900819" w:rsidRDefault="00900819">
          <w:pPr>
            <w:pStyle w:val="TOC2"/>
            <w:tabs>
              <w:tab w:val="right" w:leader="dot" w:pos="9379"/>
            </w:tabs>
            <w:rPr>
              <w:ins w:id="117" w:author="Thắng Đỗ" w:date="2021-06-02T09:01:00Z"/>
              <w:rFonts w:asciiTheme="minorHAnsi" w:eastAsiaTheme="minorEastAsia" w:hAnsiTheme="minorHAnsi" w:cstheme="minorBidi"/>
              <w:noProof/>
              <w:sz w:val="24"/>
              <w:szCs w:val="24"/>
              <w:rPrChange w:id="118" w:author="Thắng Đỗ" w:date="2021-06-02T09:02:00Z">
                <w:rPr>
                  <w:ins w:id="119" w:author="Thắng Đỗ" w:date="2021-06-02T09:01:00Z"/>
                  <w:rFonts w:asciiTheme="minorHAnsi" w:eastAsiaTheme="minorEastAsia" w:hAnsiTheme="minorHAnsi" w:cstheme="minorBidi"/>
                  <w:noProof/>
                  <w:sz w:val="22"/>
                  <w:szCs w:val="22"/>
                </w:rPr>
              </w:rPrChange>
            </w:rPr>
          </w:pPr>
          <w:ins w:id="120" w:author="Thắng Đỗ" w:date="2021-06-02T09:01:00Z">
            <w:r w:rsidRPr="00900819">
              <w:rPr>
                <w:rStyle w:val="Hyperlink"/>
                <w:noProof/>
                <w:sz w:val="24"/>
                <w:szCs w:val="24"/>
                <w:rPrChange w:id="121" w:author="Thắng Đỗ" w:date="2021-06-02T09:02:00Z">
                  <w:rPr>
                    <w:rStyle w:val="Hyperlink"/>
                    <w:noProof/>
                  </w:rPr>
                </w:rPrChange>
              </w:rPr>
              <w:fldChar w:fldCharType="begin"/>
            </w:r>
            <w:r w:rsidRPr="00900819">
              <w:rPr>
                <w:rStyle w:val="Hyperlink"/>
                <w:noProof/>
                <w:sz w:val="24"/>
                <w:szCs w:val="24"/>
                <w:rPrChange w:id="122" w:author="Thắng Đỗ" w:date="2021-06-02T09:02:00Z">
                  <w:rPr>
                    <w:rStyle w:val="Hyperlink"/>
                    <w:noProof/>
                  </w:rPr>
                </w:rPrChange>
              </w:rPr>
              <w:instrText xml:space="preserve"> </w:instrText>
            </w:r>
            <w:r w:rsidRPr="00900819">
              <w:rPr>
                <w:noProof/>
                <w:sz w:val="24"/>
                <w:szCs w:val="24"/>
                <w:rPrChange w:id="123" w:author="Thắng Đỗ" w:date="2021-06-02T09:02:00Z">
                  <w:rPr>
                    <w:noProof/>
                  </w:rPr>
                </w:rPrChange>
              </w:rPr>
              <w:instrText>HYPERLINK \l "_Toc73516925"</w:instrText>
            </w:r>
            <w:r w:rsidRPr="00900819">
              <w:rPr>
                <w:rStyle w:val="Hyperlink"/>
                <w:noProof/>
                <w:sz w:val="24"/>
                <w:szCs w:val="24"/>
                <w:rPrChange w:id="124" w:author="Thắng Đỗ" w:date="2021-06-02T09:02:00Z">
                  <w:rPr>
                    <w:rStyle w:val="Hyperlink"/>
                    <w:noProof/>
                  </w:rPr>
                </w:rPrChange>
              </w:rPr>
              <w:instrText xml:space="preserve"> </w:instrText>
            </w:r>
            <w:r w:rsidRPr="00900819">
              <w:rPr>
                <w:rStyle w:val="Hyperlink"/>
                <w:noProof/>
                <w:sz w:val="24"/>
                <w:szCs w:val="24"/>
                <w:rPrChange w:id="125" w:author="Thắng Đỗ" w:date="2021-06-02T09:02:00Z">
                  <w:rPr>
                    <w:rStyle w:val="Hyperlink"/>
                    <w:noProof/>
                  </w:rPr>
                </w:rPrChange>
              </w:rPr>
              <w:fldChar w:fldCharType="separate"/>
            </w:r>
            <w:r w:rsidRPr="00900819">
              <w:rPr>
                <w:rStyle w:val="Hyperlink"/>
                <w:b/>
                <w:i/>
                <w:noProof/>
                <w:sz w:val="24"/>
                <w:szCs w:val="24"/>
                <w:rPrChange w:id="126" w:author="Thắng Đỗ" w:date="2021-06-02T09:02:00Z">
                  <w:rPr>
                    <w:rStyle w:val="Hyperlink"/>
                    <w:b/>
                    <w:i/>
                    <w:noProof/>
                  </w:rPr>
                </w:rPrChange>
              </w:rPr>
              <w:t>4. Bố cục của đề tài</w:t>
            </w:r>
            <w:r w:rsidRPr="00900819">
              <w:rPr>
                <w:noProof/>
                <w:webHidden/>
                <w:sz w:val="24"/>
                <w:szCs w:val="24"/>
                <w:rPrChange w:id="127" w:author="Thắng Đỗ" w:date="2021-06-02T09:02:00Z">
                  <w:rPr>
                    <w:noProof/>
                    <w:webHidden/>
                  </w:rPr>
                </w:rPrChange>
              </w:rPr>
              <w:tab/>
            </w:r>
            <w:r w:rsidRPr="00900819">
              <w:rPr>
                <w:noProof/>
                <w:webHidden/>
                <w:sz w:val="24"/>
                <w:szCs w:val="24"/>
                <w:rPrChange w:id="128" w:author="Thắng Đỗ" w:date="2021-06-02T09:02:00Z">
                  <w:rPr>
                    <w:noProof/>
                    <w:webHidden/>
                  </w:rPr>
                </w:rPrChange>
              </w:rPr>
              <w:fldChar w:fldCharType="begin"/>
            </w:r>
            <w:r w:rsidRPr="00900819">
              <w:rPr>
                <w:noProof/>
                <w:webHidden/>
                <w:sz w:val="24"/>
                <w:szCs w:val="24"/>
                <w:rPrChange w:id="129" w:author="Thắng Đỗ" w:date="2021-06-02T09:02:00Z">
                  <w:rPr>
                    <w:noProof/>
                    <w:webHidden/>
                  </w:rPr>
                </w:rPrChange>
              </w:rPr>
              <w:instrText xml:space="preserve"> PAGEREF _Toc73516925 \h </w:instrText>
            </w:r>
          </w:ins>
          <w:r w:rsidRPr="00900819">
            <w:rPr>
              <w:noProof/>
              <w:webHidden/>
              <w:sz w:val="24"/>
              <w:szCs w:val="24"/>
              <w:rPrChange w:id="130" w:author="Thắng Đỗ" w:date="2021-06-02T09:02:00Z">
                <w:rPr>
                  <w:noProof/>
                  <w:webHidden/>
                  <w:sz w:val="24"/>
                  <w:szCs w:val="24"/>
                </w:rPr>
              </w:rPrChange>
            </w:rPr>
          </w:r>
          <w:r w:rsidRPr="00900819">
            <w:rPr>
              <w:noProof/>
              <w:webHidden/>
              <w:sz w:val="24"/>
              <w:szCs w:val="24"/>
              <w:rPrChange w:id="131" w:author="Thắng Đỗ" w:date="2021-06-02T09:02:00Z">
                <w:rPr>
                  <w:noProof/>
                  <w:webHidden/>
                </w:rPr>
              </w:rPrChange>
            </w:rPr>
            <w:fldChar w:fldCharType="separate"/>
          </w:r>
          <w:ins w:id="132" w:author="Thắng Đỗ" w:date="2021-06-02T09:01:00Z">
            <w:r w:rsidRPr="00900819">
              <w:rPr>
                <w:noProof/>
                <w:webHidden/>
                <w:sz w:val="24"/>
                <w:szCs w:val="24"/>
                <w:rPrChange w:id="133" w:author="Thắng Đỗ" w:date="2021-06-02T09:02:00Z">
                  <w:rPr>
                    <w:noProof/>
                    <w:webHidden/>
                  </w:rPr>
                </w:rPrChange>
              </w:rPr>
              <w:t>7</w:t>
            </w:r>
            <w:r w:rsidRPr="00900819">
              <w:rPr>
                <w:noProof/>
                <w:webHidden/>
                <w:sz w:val="24"/>
                <w:szCs w:val="24"/>
                <w:rPrChange w:id="134" w:author="Thắng Đỗ" w:date="2021-06-02T09:02:00Z">
                  <w:rPr>
                    <w:noProof/>
                    <w:webHidden/>
                  </w:rPr>
                </w:rPrChange>
              </w:rPr>
              <w:fldChar w:fldCharType="end"/>
            </w:r>
            <w:r w:rsidRPr="00900819">
              <w:rPr>
                <w:rStyle w:val="Hyperlink"/>
                <w:noProof/>
                <w:sz w:val="24"/>
                <w:szCs w:val="24"/>
                <w:rPrChange w:id="135" w:author="Thắng Đỗ" w:date="2021-06-02T09:02:00Z">
                  <w:rPr>
                    <w:rStyle w:val="Hyperlink"/>
                    <w:noProof/>
                  </w:rPr>
                </w:rPrChange>
              </w:rPr>
              <w:fldChar w:fldCharType="end"/>
            </w:r>
          </w:ins>
        </w:p>
        <w:p w:rsidR="00900819" w:rsidRPr="00900819" w:rsidRDefault="00900819">
          <w:pPr>
            <w:pStyle w:val="TOC1"/>
            <w:tabs>
              <w:tab w:val="left" w:pos="1890"/>
            </w:tabs>
            <w:rPr>
              <w:ins w:id="136" w:author="Thắng Đỗ" w:date="2021-06-02T09:01:00Z"/>
              <w:rFonts w:asciiTheme="minorHAnsi" w:eastAsiaTheme="minorEastAsia" w:hAnsiTheme="minorHAnsi" w:cstheme="minorBidi"/>
              <w:b w:val="0"/>
              <w:sz w:val="24"/>
              <w:szCs w:val="24"/>
              <w:rPrChange w:id="137" w:author="Thắng Đỗ" w:date="2021-06-02T09:02:00Z">
                <w:rPr>
                  <w:ins w:id="138" w:author="Thắng Đỗ" w:date="2021-06-02T09:01:00Z"/>
                  <w:rFonts w:asciiTheme="minorHAnsi" w:eastAsiaTheme="minorEastAsia" w:hAnsiTheme="minorHAnsi" w:cstheme="minorBidi"/>
                  <w:b w:val="0"/>
                  <w:sz w:val="22"/>
                  <w:szCs w:val="22"/>
                </w:rPr>
              </w:rPrChange>
            </w:rPr>
          </w:pPr>
          <w:ins w:id="139" w:author="Thắng Đỗ" w:date="2021-06-02T09:01:00Z">
            <w:r w:rsidRPr="00900819">
              <w:rPr>
                <w:rStyle w:val="Hyperlink"/>
                <w:sz w:val="24"/>
                <w:szCs w:val="24"/>
                <w:rPrChange w:id="140" w:author="Thắng Đỗ" w:date="2021-06-02T09:02:00Z">
                  <w:rPr>
                    <w:rStyle w:val="Hyperlink"/>
                  </w:rPr>
                </w:rPrChange>
              </w:rPr>
              <w:fldChar w:fldCharType="begin"/>
            </w:r>
            <w:r w:rsidRPr="00900819">
              <w:rPr>
                <w:rStyle w:val="Hyperlink"/>
                <w:sz w:val="24"/>
                <w:szCs w:val="24"/>
                <w:rPrChange w:id="141" w:author="Thắng Đỗ" w:date="2021-06-02T09:02:00Z">
                  <w:rPr>
                    <w:rStyle w:val="Hyperlink"/>
                  </w:rPr>
                </w:rPrChange>
              </w:rPr>
              <w:instrText xml:space="preserve"> </w:instrText>
            </w:r>
            <w:r w:rsidRPr="00900819">
              <w:rPr>
                <w:sz w:val="24"/>
                <w:szCs w:val="24"/>
                <w:rPrChange w:id="142" w:author="Thắng Đỗ" w:date="2021-06-02T09:02:00Z">
                  <w:rPr/>
                </w:rPrChange>
              </w:rPr>
              <w:instrText>HYPERLINK \l "_Toc73516926"</w:instrText>
            </w:r>
            <w:r w:rsidRPr="00900819">
              <w:rPr>
                <w:rStyle w:val="Hyperlink"/>
                <w:sz w:val="24"/>
                <w:szCs w:val="24"/>
                <w:rPrChange w:id="143" w:author="Thắng Đỗ" w:date="2021-06-02T09:02:00Z">
                  <w:rPr>
                    <w:rStyle w:val="Hyperlink"/>
                  </w:rPr>
                </w:rPrChange>
              </w:rPr>
              <w:instrText xml:space="preserve"> </w:instrText>
            </w:r>
            <w:r w:rsidRPr="00900819">
              <w:rPr>
                <w:rStyle w:val="Hyperlink"/>
                <w:sz w:val="24"/>
                <w:szCs w:val="24"/>
                <w:rPrChange w:id="144" w:author="Thắng Đỗ" w:date="2021-06-02T09:02:00Z">
                  <w:rPr>
                    <w:rStyle w:val="Hyperlink"/>
                  </w:rPr>
                </w:rPrChange>
              </w:rPr>
              <w:fldChar w:fldCharType="separate"/>
            </w:r>
            <w:r w:rsidRPr="00900819">
              <w:rPr>
                <w:rStyle w:val="Hyperlink"/>
                <w:sz w:val="24"/>
                <w:szCs w:val="24"/>
                <w:rPrChange w:id="145" w:author="Thắng Đỗ" w:date="2021-06-02T09:02:00Z">
                  <w:rPr>
                    <w:rStyle w:val="Hyperlink"/>
                  </w:rPr>
                </w:rPrChange>
              </w:rPr>
              <w:t>Chương 1</w:t>
            </w:r>
            <w:r w:rsidRPr="00900819">
              <w:rPr>
                <w:rFonts w:asciiTheme="minorHAnsi" w:eastAsiaTheme="minorEastAsia" w:hAnsiTheme="minorHAnsi" w:cstheme="minorBidi"/>
                <w:b w:val="0"/>
                <w:sz w:val="24"/>
                <w:szCs w:val="24"/>
                <w:rPrChange w:id="146" w:author="Thắng Đỗ" w:date="2021-06-02T09:02:00Z">
                  <w:rPr>
                    <w:rFonts w:asciiTheme="minorHAnsi" w:eastAsiaTheme="minorEastAsia" w:hAnsiTheme="minorHAnsi" w:cstheme="minorBidi"/>
                    <w:b w:val="0"/>
                    <w:sz w:val="22"/>
                    <w:szCs w:val="22"/>
                  </w:rPr>
                </w:rPrChange>
              </w:rPr>
              <w:tab/>
            </w:r>
            <w:r w:rsidRPr="00900819">
              <w:rPr>
                <w:rStyle w:val="Hyperlink"/>
                <w:sz w:val="24"/>
                <w:szCs w:val="24"/>
                <w:rPrChange w:id="147" w:author="Thắng Đỗ" w:date="2021-06-02T09:02:00Z">
                  <w:rPr>
                    <w:rStyle w:val="Hyperlink"/>
                  </w:rPr>
                </w:rPrChange>
              </w:rPr>
              <w:t>TỔNG QUAN VỀ HỆ THỐNG</w:t>
            </w:r>
            <w:r w:rsidRPr="00900819">
              <w:rPr>
                <w:webHidden/>
                <w:sz w:val="24"/>
                <w:szCs w:val="24"/>
                <w:rPrChange w:id="148" w:author="Thắng Đỗ" w:date="2021-06-02T09:02:00Z">
                  <w:rPr>
                    <w:webHidden/>
                  </w:rPr>
                </w:rPrChange>
              </w:rPr>
              <w:tab/>
            </w:r>
            <w:r w:rsidRPr="00900819">
              <w:rPr>
                <w:webHidden/>
                <w:sz w:val="24"/>
                <w:szCs w:val="24"/>
                <w:rPrChange w:id="149" w:author="Thắng Đỗ" w:date="2021-06-02T09:02:00Z">
                  <w:rPr>
                    <w:webHidden/>
                  </w:rPr>
                </w:rPrChange>
              </w:rPr>
              <w:fldChar w:fldCharType="begin"/>
            </w:r>
            <w:r w:rsidRPr="00900819">
              <w:rPr>
                <w:webHidden/>
                <w:sz w:val="24"/>
                <w:szCs w:val="24"/>
                <w:rPrChange w:id="150" w:author="Thắng Đỗ" w:date="2021-06-02T09:02:00Z">
                  <w:rPr>
                    <w:webHidden/>
                  </w:rPr>
                </w:rPrChange>
              </w:rPr>
              <w:instrText xml:space="preserve"> PAGEREF _Toc73516926 \h </w:instrText>
            </w:r>
          </w:ins>
          <w:r w:rsidRPr="00900819">
            <w:rPr>
              <w:webHidden/>
              <w:sz w:val="24"/>
              <w:szCs w:val="24"/>
              <w:rPrChange w:id="151" w:author="Thắng Đỗ" w:date="2021-06-02T09:02:00Z">
                <w:rPr>
                  <w:webHidden/>
                  <w:sz w:val="24"/>
                  <w:szCs w:val="24"/>
                </w:rPr>
              </w:rPrChange>
            </w:rPr>
          </w:r>
          <w:r w:rsidRPr="00900819">
            <w:rPr>
              <w:webHidden/>
              <w:sz w:val="24"/>
              <w:szCs w:val="24"/>
              <w:rPrChange w:id="152" w:author="Thắng Đỗ" w:date="2021-06-02T09:02:00Z">
                <w:rPr>
                  <w:webHidden/>
                </w:rPr>
              </w:rPrChange>
            </w:rPr>
            <w:fldChar w:fldCharType="separate"/>
          </w:r>
          <w:ins w:id="153" w:author="Thắng Đỗ" w:date="2021-06-02T09:01:00Z">
            <w:r w:rsidRPr="00900819">
              <w:rPr>
                <w:webHidden/>
                <w:sz w:val="24"/>
                <w:szCs w:val="24"/>
                <w:rPrChange w:id="154" w:author="Thắng Đỗ" w:date="2021-06-02T09:02:00Z">
                  <w:rPr>
                    <w:webHidden/>
                  </w:rPr>
                </w:rPrChange>
              </w:rPr>
              <w:t>8</w:t>
            </w:r>
            <w:r w:rsidRPr="00900819">
              <w:rPr>
                <w:webHidden/>
                <w:sz w:val="24"/>
                <w:szCs w:val="24"/>
                <w:rPrChange w:id="155" w:author="Thắng Đỗ" w:date="2021-06-02T09:02:00Z">
                  <w:rPr>
                    <w:webHidden/>
                  </w:rPr>
                </w:rPrChange>
              </w:rPr>
              <w:fldChar w:fldCharType="end"/>
            </w:r>
            <w:r w:rsidRPr="00900819">
              <w:rPr>
                <w:rStyle w:val="Hyperlink"/>
                <w:sz w:val="24"/>
                <w:szCs w:val="24"/>
                <w:rPrChange w:id="156" w:author="Thắng Đỗ" w:date="2021-06-02T09:02:00Z">
                  <w:rPr>
                    <w:rStyle w:val="Hyperlink"/>
                  </w:rPr>
                </w:rPrChange>
              </w:rPr>
              <w:fldChar w:fldCharType="end"/>
            </w:r>
          </w:ins>
        </w:p>
        <w:p w:rsidR="00900819" w:rsidRPr="00900819" w:rsidRDefault="00900819">
          <w:pPr>
            <w:pStyle w:val="TOC2"/>
            <w:tabs>
              <w:tab w:val="left" w:pos="880"/>
              <w:tab w:val="right" w:leader="dot" w:pos="9379"/>
            </w:tabs>
            <w:rPr>
              <w:ins w:id="157" w:author="Thắng Đỗ" w:date="2021-06-02T09:01:00Z"/>
              <w:rFonts w:asciiTheme="minorHAnsi" w:eastAsiaTheme="minorEastAsia" w:hAnsiTheme="minorHAnsi" w:cstheme="minorBidi"/>
              <w:noProof/>
              <w:sz w:val="24"/>
              <w:szCs w:val="24"/>
              <w:rPrChange w:id="158" w:author="Thắng Đỗ" w:date="2021-06-02T09:02:00Z">
                <w:rPr>
                  <w:ins w:id="159" w:author="Thắng Đỗ" w:date="2021-06-02T09:01:00Z"/>
                  <w:rFonts w:asciiTheme="minorHAnsi" w:eastAsiaTheme="minorEastAsia" w:hAnsiTheme="minorHAnsi" w:cstheme="minorBidi"/>
                  <w:noProof/>
                  <w:sz w:val="22"/>
                  <w:szCs w:val="22"/>
                </w:rPr>
              </w:rPrChange>
            </w:rPr>
          </w:pPr>
          <w:ins w:id="160" w:author="Thắng Đỗ" w:date="2021-06-02T09:01:00Z">
            <w:r w:rsidRPr="00900819">
              <w:rPr>
                <w:rStyle w:val="Hyperlink"/>
                <w:noProof/>
                <w:sz w:val="24"/>
                <w:szCs w:val="24"/>
                <w:rPrChange w:id="161" w:author="Thắng Đỗ" w:date="2021-06-02T09:02:00Z">
                  <w:rPr>
                    <w:rStyle w:val="Hyperlink"/>
                    <w:noProof/>
                  </w:rPr>
                </w:rPrChange>
              </w:rPr>
              <w:fldChar w:fldCharType="begin"/>
            </w:r>
            <w:r w:rsidRPr="00900819">
              <w:rPr>
                <w:rStyle w:val="Hyperlink"/>
                <w:noProof/>
                <w:sz w:val="24"/>
                <w:szCs w:val="24"/>
                <w:rPrChange w:id="162" w:author="Thắng Đỗ" w:date="2021-06-02T09:02:00Z">
                  <w:rPr>
                    <w:rStyle w:val="Hyperlink"/>
                    <w:noProof/>
                  </w:rPr>
                </w:rPrChange>
              </w:rPr>
              <w:instrText xml:space="preserve"> </w:instrText>
            </w:r>
            <w:r w:rsidRPr="00900819">
              <w:rPr>
                <w:noProof/>
                <w:sz w:val="24"/>
                <w:szCs w:val="24"/>
                <w:rPrChange w:id="163" w:author="Thắng Đỗ" w:date="2021-06-02T09:02:00Z">
                  <w:rPr>
                    <w:noProof/>
                  </w:rPr>
                </w:rPrChange>
              </w:rPr>
              <w:instrText>HYPERLINK \l "_Toc73516927"</w:instrText>
            </w:r>
            <w:r w:rsidRPr="00900819">
              <w:rPr>
                <w:rStyle w:val="Hyperlink"/>
                <w:noProof/>
                <w:sz w:val="24"/>
                <w:szCs w:val="24"/>
                <w:rPrChange w:id="164" w:author="Thắng Đỗ" w:date="2021-06-02T09:02:00Z">
                  <w:rPr>
                    <w:rStyle w:val="Hyperlink"/>
                    <w:noProof/>
                  </w:rPr>
                </w:rPrChange>
              </w:rPr>
              <w:instrText xml:space="preserve"> </w:instrText>
            </w:r>
            <w:r w:rsidRPr="00900819">
              <w:rPr>
                <w:rStyle w:val="Hyperlink"/>
                <w:noProof/>
                <w:sz w:val="24"/>
                <w:szCs w:val="24"/>
                <w:rPrChange w:id="165" w:author="Thắng Đỗ" w:date="2021-06-02T09:02:00Z">
                  <w:rPr>
                    <w:rStyle w:val="Hyperlink"/>
                    <w:noProof/>
                  </w:rPr>
                </w:rPrChange>
              </w:rPr>
              <w:fldChar w:fldCharType="separate"/>
            </w:r>
            <w:r w:rsidRPr="00900819">
              <w:rPr>
                <w:rStyle w:val="Hyperlink"/>
                <w:b/>
                <w:noProof/>
                <w:sz w:val="24"/>
                <w:szCs w:val="24"/>
                <w:rPrChange w:id="166" w:author="Thắng Đỗ" w:date="2021-06-02T09:02:00Z">
                  <w:rPr>
                    <w:rStyle w:val="Hyperlink"/>
                    <w:b/>
                    <w:noProof/>
                  </w:rPr>
                </w:rPrChange>
              </w:rPr>
              <w:t>1.</w:t>
            </w:r>
            <w:r w:rsidRPr="00900819">
              <w:rPr>
                <w:rFonts w:asciiTheme="minorHAnsi" w:eastAsiaTheme="minorEastAsia" w:hAnsiTheme="minorHAnsi" w:cstheme="minorBidi"/>
                <w:noProof/>
                <w:sz w:val="24"/>
                <w:szCs w:val="24"/>
                <w:rPrChange w:id="167" w:author="Thắng Đỗ" w:date="2021-06-02T09:02:00Z">
                  <w:rPr>
                    <w:rFonts w:asciiTheme="minorHAnsi" w:eastAsiaTheme="minorEastAsia" w:hAnsiTheme="minorHAnsi" w:cstheme="minorBidi"/>
                    <w:noProof/>
                    <w:sz w:val="22"/>
                    <w:szCs w:val="22"/>
                  </w:rPr>
                </w:rPrChange>
              </w:rPr>
              <w:tab/>
            </w:r>
            <w:r w:rsidRPr="00900819">
              <w:rPr>
                <w:rStyle w:val="Hyperlink"/>
                <w:b/>
                <w:noProof/>
                <w:sz w:val="24"/>
                <w:szCs w:val="24"/>
                <w:rPrChange w:id="168" w:author="Thắng Đỗ" w:date="2021-06-02T09:02:00Z">
                  <w:rPr>
                    <w:rStyle w:val="Hyperlink"/>
                    <w:b/>
                    <w:noProof/>
                  </w:rPr>
                </w:rPrChange>
              </w:rPr>
              <w:t>Yêu cầu hệ thống</w:t>
            </w:r>
            <w:r w:rsidRPr="00900819">
              <w:rPr>
                <w:noProof/>
                <w:webHidden/>
                <w:sz w:val="24"/>
                <w:szCs w:val="24"/>
                <w:rPrChange w:id="169" w:author="Thắng Đỗ" w:date="2021-06-02T09:02:00Z">
                  <w:rPr>
                    <w:noProof/>
                    <w:webHidden/>
                  </w:rPr>
                </w:rPrChange>
              </w:rPr>
              <w:tab/>
            </w:r>
            <w:r w:rsidRPr="00900819">
              <w:rPr>
                <w:noProof/>
                <w:webHidden/>
                <w:sz w:val="24"/>
                <w:szCs w:val="24"/>
                <w:rPrChange w:id="170" w:author="Thắng Đỗ" w:date="2021-06-02T09:02:00Z">
                  <w:rPr>
                    <w:noProof/>
                    <w:webHidden/>
                  </w:rPr>
                </w:rPrChange>
              </w:rPr>
              <w:fldChar w:fldCharType="begin"/>
            </w:r>
            <w:r w:rsidRPr="00900819">
              <w:rPr>
                <w:noProof/>
                <w:webHidden/>
                <w:sz w:val="24"/>
                <w:szCs w:val="24"/>
                <w:rPrChange w:id="171" w:author="Thắng Đỗ" w:date="2021-06-02T09:02:00Z">
                  <w:rPr>
                    <w:noProof/>
                    <w:webHidden/>
                  </w:rPr>
                </w:rPrChange>
              </w:rPr>
              <w:instrText xml:space="preserve"> PAGEREF _Toc73516927 \h </w:instrText>
            </w:r>
          </w:ins>
          <w:r w:rsidRPr="00900819">
            <w:rPr>
              <w:noProof/>
              <w:webHidden/>
              <w:sz w:val="24"/>
              <w:szCs w:val="24"/>
              <w:rPrChange w:id="172" w:author="Thắng Đỗ" w:date="2021-06-02T09:02:00Z">
                <w:rPr>
                  <w:noProof/>
                  <w:webHidden/>
                  <w:sz w:val="24"/>
                  <w:szCs w:val="24"/>
                </w:rPr>
              </w:rPrChange>
            </w:rPr>
          </w:r>
          <w:r w:rsidRPr="00900819">
            <w:rPr>
              <w:noProof/>
              <w:webHidden/>
              <w:sz w:val="24"/>
              <w:szCs w:val="24"/>
              <w:rPrChange w:id="173" w:author="Thắng Đỗ" w:date="2021-06-02T09:02:00Z">
                <w:rPr>
                  <w:noProof/>
                  <w:webHidden/>
                </w:rPr>
              </w:rPrChange>
            </w:rPr>
            <w:fldChar w:fldCharType="separate"/>
          </w:r>
          <w:ins w:id="174" w:author="Thắng Đỗ" w:date="2021-06-02T09:01:00Z">
            <w:r w:rsidRPr="00900819">
              <w:rPr>
                <w:noProof/>
                <w:webHidden/>
                <w:sz w:val="24"/>
                <w:szCs w:val="24"/>
                <w:rPrChange w:id="175" w:author="Thắng Đỗ" w:date="2021-06-02T09:02:00Z">
                  <w:rPr>
                    <w:noProof/>
                    <w:webHidden/>
                  </w:rPr>
                </w:rPrChange>
              </w:rPr>
              <w:t>8</w:t>
            </w:r>
            <w:r w:rsidRPr="00900819">
              <w:rPr>
                <w:noProof/>
                <w:webHidden/>
                <w:sz w:val="24"/>
                <w:szCs w:val="24"/>
                <w:rPrChange w:id="176" w:author="Thắng Đỗ" w:date="2021-06-02T09:02:00Z">
                  <w:rPr>
                    <w:noProof/>
                    <w:webHidden/>
                  </w:rPr>
                </w:rPrChange>
              </w:rPr>
              <w:fldChar w:fldCharType="end"/>
            </w:r>
            <w:r w:rsidRPr="00900819">
              <w:rPr>
                <w:rStyle w:val="Hyperlink"/>
                <w:noProof/>
                <w:sz w:val="24"/>
                <w:szCs w:val="24"/>
                <w:rPrChange w:id="177" w:author="Thắng Đỗ" w:date="2021-06-02T09:02:00Z">
                  <w:rPr>
                    <w:rStyle w:val="Hyperlink"/>
                    <w:noProof/>
                  </w:rPr>
                </w:rPrChange>
              </w:rPr>
              <w:fldChar w:fldCharType="end"/>
            </w:r>
          </w:ins>
        </w:p>
        <w:p w:rsidR="00900819" w:rsidRPr="00900819" w:rsidRDefault="00900819">
          <w:pPr>
            <w:pStyle w:val="TOC3"/>
            <w:tabs>
              <w:tab w:val="left" w:pos="1320"/>
              <w:tab w:val="right" w:leader="dot" w:pos="9379"/>
            </w:tabs>
            <w:rPr>
              <w:ins w:id="178" w:author="Thắng Đỗ" w:date="2021-06-02T09:01:00Z"/>
              <w:rFonts w:asciiTheme="minorHAnsi" w:eastAsiaTheme="minorEastAsia" w:hAnsiTheme="minorHAnsi" w:cstheme="minorBidi"/>
              <w:noProof/>
              <w:sz w:val="24"/>
              <w:szCs w:val="24"/>
              <w:rPrChange w:id="179" w:author="Thắng Đỗ" w:date="2021-06-02T09:02:00Z">
                <w:rPr>
                  <w:ins w:id="180" w:author="Thắng Đỗ" w:date="2021-06-02T09:01:00Z"/>
                  <w:rFonts w:asciiTheme="minorHAnsi" w:eastAsiaTheme="minorEastAsia" w:hAnsiTheme="minorHAnsi" w:cstheme="minorBidi"/>
                  <w:noProof/>
                  <w:sz w:val="22"/>
                  <w:szCs w:val="22"/>
                </w:rPr>
              </w:rPrChange>
            </w:rPr>
          </w:pPr>
          <w:ins w:id="181" w:author="Thắng Đỗ" w:date="2021-06-02T09:01:00Z">
            <w:r w:rsidRPr="00900819">
              <w:rPr>
                <w:rStyle w:val="Hyperlink"/>
                <w:noProof/>
                <w:sz w:val="24"/>
                <w:szCs w:val="24"/>
                <w:rPrChange w:id="182" w:author="Thắng Đỗ" w:date="2021-06-02T09:02:00Z">
                  <w:rPr>
                    <w:rStyle w:val="Hyperlink"/>
                    <w:noProof/>
                  </w:rPr>
                </w:rPrChange>
              </w:rPr>
              <w:fldChar w:fldCharType="begin"/>
            </w:r>
            <w:r w:rsidRPr="00900819">
              <w:rPr>
                <w:rStyle w:val="Hyperlink"/>
                <w:noProof/>
                <w:sz w:val="24"/>
                <w:szCs w:val="24"/>
                <w:rPrChange w:id="183" w:author="Thắng Đỗ" w:date="2021-06-02T09:02:00Z">
                  <w:rPr>
                    <w:rStyle w:val="Hyperlink"/>
                    <w:noProof/>
                  </w:rPr>
                </w:rPrChange>
              </w:rPr>
              <w:instrText xml:space="preserve"> </w:instrText>
            </w:r>
            <w:r w:rsidRPr="00900819">
              <w:rPr>
                <w:noProof/>
                <w:sz w:val="24"/>
                <w:szCs w:val="24"/>
                <w:rPrChange w:id="184" w:author="Thắng Đỗ" w:date="2021-06-02T09:02:00Z">
                  <w:rPr>
                    <w:noProof/>
                  </w:rPr>
                </w:rPrChange>
              </w:rPr>
              <w:instrText>HYPERLINK \l "_Toc73516928"</w:instrText>
            </w:r>
            <w:r w:rsidRPr="00900819">
              <w:rPr>
                <w:rStyle w:val="Hyperlink"/>
                <w:noProof/>
                <w:sz w:val="24"/>
                <w:szCs w:val="24"/>
                <w:rPrChange w:id="185" w:author="Thắng Đỗ" w:date="2021-06-02T09:02:00Z">
                  <w:rPr>
                    <w:rStyle w:val="Hyperlink"/>
                    <w:noProof/>
                  </w:rPr>
                </w:rPrChange>
              </w:rPr>
              <w:instrText xml:space="preserve"> </w:instrText>
            </w:r>
            <w:r w:rsidRPr="00900819">
              <w:rPr>
                <w:rStyle w:val="Hyperlink"/>
                <w:noProof/>
                <w:sz w:val="24"/>
                <w:szCs w:val="24"/>
                <w:rPrChange w:id="186" w:author="Thắng Đỗ" w:date="2021-06-02T09:02:00Z">
                  <w:rPr>
                    <w:rStyle w:val="Hyperlink"/>
                    <w:noProof/>
                  </w:rPr>
                </w:rPrChange>
              </w:rPr>
              <w:fldChar w:fldCharType="separate"/>
            </w:r>
            <w:r w:rsidRPr="00900819">
              <w:rPr>
                <w:rStyle w:val="Hyperlink"/>
                <w:noProof/>
                <w:sz w:val="24"/>
                <w:szCs w:val="24"/>
                <w:rPrChange w:id="187" w:author="Thắng Đỗ" w:date="2021-06-02T09:02:00Z">
                  <w:rPr>
                    <w:rStyle w:val="Hyperlink"/>
                    <w:noProof/>
                  </w:rPr>
                </w:rPrChange>
              </w:rPr>
              <w:t>1.1.</w:t>
            </w:r>
            <w:r w:rsidRPr="00900819">
              <w:rPr>
                <w:rFonts w:asciiTheme="minorHAnsi" w:eastAsiaTheme="minorEastAsia" w:hAnsiTheme="minorHAnsi" w:cstheme="minorBidi"/>
                <w:noProof/>
                <w:sz w:val="24"/>
                <w:szCs w:val="24"/>
                <w:rPrChange w:id="188" w:author="Thắng Đỗ" w:date="2021-06-02T09:02:00Z">
                  <w:rPr>
                    <w:rFonts w:asciiTheme="minorHAnsi" w:eastAsiaTheme="minorEastAsia" w:hAnsiTheme="minorHAnsi" w:cstheme="minorBidi"/>
                    <w:noProof/>
                    <w:sz w:val="22"/>
                    <w:szCs w:val="22"/>
                  </w:rPr>
                </w:rPrChange>
              </w:rPr>
              <w:tab/>
            </w:r>
            <w:r w:rsidRPr="00900819">
              <w:rPr>
                <w:rStyle w:val="Hyperlink"/>
                <w:noProof/>
                <w:sz w:val="24"/>
                <w:szCs w:val="24"/>
                <w:rPrChange w:id="189" w:author="Thắng Đỗ" w:date="2021-06-02T09:02:00Z">
                  <w:rPr>
                    <w:rStyle w:val="Hyperlink"/>
                    <w:noProof/>
                  </w:rPr>
                </w:rPrChange>
              </w:rPr>
              <w:t>Yêu cầu chức năng</w:t>
            </w:r>
            <w:r w:rsidRPr="00900819">
              <w:rPr>
                <w:noProof/>
                <w:webHidden/>
                <w:sz w:val="24"/>
                <w:szCs w:val="24"/>
                <w:rPrChange w:id="190" w:author="Thắng Đỗ" w:date="2021-06-02T09:02:00Z">
                  <w:rPr>
                    <w:noProof/>
                    <w:webHidden/>
                  </w:rPr>
                </w:rPrChange>
              </w:rPr>
              <w:tab/>
            </w:r>
            <w:r w:rsidRPr="00900819">
              <w:rPr>
                <w:noProof/>
                <w:webHidden/>
                <w:sz w:val="24"/>
                <w:szCs w:val="24"/>
                <w:rPrChange w:id="191" w:author="Thắng Đỗ" w:date="2021-06-02T09:02:00Z">
                  <w:rPr>
                    <w:noProof/>
                    <w:webHidden/>
                  </w:rPr>
                </w:rPrChange>
              </w:rPr>
              <w:fldChar w:fldCharType="begin"/>
            </w:r>
            <w:r w:rsidRPr="00900819">
              <w:rPr>
                <w:noProof/>
                <w:webHidden/>
                <w:sz w:val="24"/>
                <w:szCs w:val="24"/>
                <w:rPrChange w:id="192" w:author="Thắng Đỗ" w:date="2021-06-02T09:02:00Z">
                  <w:rPr>
                    <w:noProof/>
                    <w:webHidden/>
                  </w:rPr>
                </w:rPrChange>
              </w:rPr>
              <w:instrText xml:space="preserve"> PAGEREF _Toc73516928 \h </w:instrText>
            </w:r>
          </w:ins>
          <w:r w:rsidRPr="00900819">
            <w:rPr>
              <w:noProof/>
              <w:webHidden/>
              <w:sz w:val="24"/>
              <w:szCs w:val="24"/>
              <w:rPrChange w:id="193" w:author="Thắng Đỗ" w:date="2021-06-02T09:02:00Z">
                <w:rPr>
                  <w:noProof/>
                  <w:webHidden/>
                  <w:sz w:val="24"/>
                  <w:szCs w:val="24"/>
                </w:rPr>
              </w:rPrChange>
            </w:rPr>
          </w:r>
          <w:r w:rsidRPr="00900819">
            <w:rPr>
              <w:noProof/>
              <w:webHidden/>
              <w:sz w:val="24"/>
              <w:szCs w:val="24"/>
              <w:rPrChange w:id="194" w:author="Thắng Đỗ" w:date="2021-06-02T09:02:00Z">
                <w:rPr>
                  <w:noProof/>
                  <w:webHidden/>
                </w:rPr>
              </w:rPrChange>
            </w:rPr>
            <w:fldChar w:fldCharType="separate"/>
          </w:r>
          <w:ins w:id="195" w:author="Thắng Đỗ" w:date="2021-06-02T09:01:00Z">
            <w:r w:rsidRPr="00900819">
              <w:rPr>
                <w:noProof/>
                <w:webHidden/>
                <w:sz w:val="24"/>
                <w:szCs w:val="24"/>
                <w:rPrChange w:id="196" w:author="Thắng Đỗ" w:date="2021-06-02T09:02:00Z">
                  <w:rPr>
                    <w:noProof/>
                    <w:webHidden/>
                  </w:rPr>
                </w:rPrChange>
              </w:rPr>
              <w:t>8</w:t>
            </w:r>
            <w:r w:rsidRPr="00900819">
              <w:rPr>
                <w:noProof/>
                <w:webHidden/>
                <w:sz w:val="24"/>
                <w:szCs w:val="24"/>
                <w:rPrChange w:id="197" w:author="Thắng Đỗ" w:date="2021-06-02T09:02:00Z">
                  <w:rPr>
                    <w:noProof/>
                    <w:webHidden/>
                  </w:rPr>
                </w:rPrChange>
              </w:rPr>
              <w:fldChar w:fldCharType="end"/>
            </w:r>
            <w:r w:rsidRPr="00900819">
              <w:rPr>
                <w:rStyle w:val="Hyperlink"/>
                <w:noProof/>
                <w:sz w:val="24"/>
                <w:szCs w:val="24"/>
                <w:rPrChange w:id="198" w:author="Thắng Đỗ" w:date="2021-06-02T09:02:00Z">
                  <w:rPr>
                    <w:rStyle w:val="Hyperlink"/>
                    <w:noProof/>
                  </w:rPr>
                </w:rPrChange>
              </w:rPr>
              <w:fldChar w:fldCharType="end"/>
            </w:r>
          </w:ins>
        </w:p>
        <w:p w:rsidR="00900819" w:rsidRPr="00900819" w:rsidRDefault="00900819">
          <w:pPr>
            <w:pStyle w:val="TOC3"/>
            <w:tabs>
              <w:tab w:val="left" w:pos="1320"/>
              <w:tab w:val="right" w:leader="dot" w:pos="9379"/>
            </w:tabs>
            <w:rPr>
              <w:ins w:id="199" w:author="Thắng Đỗ" w:date="2021-06-02T09:01:00Z"/>
              <w:rFonts w:asciiTheme="minorHAnsi" w:eastAsiaTheme="minorEastAsia" w:hAnsiTheme="minorHAnsi" w:cstheme="minorBidi"/>
              <w:noProof/>
              <w:sz w:val="24"/>
              <w:szCs w:val="24"/>
              <w:rPrChange w:id="200" w:author="Thắng Đỗ" w:date="2021-06-02T09:02:00Z">
                <w:rPr>
                  <w:ins w:id="201" w:author="Thắng Đỗ" w:date="2021-06-02T09:01:00Z"/>
                  <w:rFonts w:asciiTheme="minorHAnsi" w:eastAsiaTheme="minorEastAsia" w:hAnsiTheme="minorHAnsi" w:cstheme="minorBidi"/>
                  <w:noProof/>
                  <w:sz w:val="22"/>
                  <w:szCs w:val="22"/>
                </w:rPr>
              </w:rPrChange>
            </w:rPr>
          </w:pPr>
          <w:ins w:id="202" w:author="Thắng Đỗ" w:date="2021-06-02T09:01:00Z">
            <w:r w:rsidRPr="00900819">
              <w:rPr>
                <w:rStyle w:val="Hyperlink"/>
                <w:noProof/>
                <w:sz w:val="24"/>
                <w:szCs w:val="24"/>
                <w:rPrChange w:id="203" w:author="Thắng Đỗ" w:date="2021-06-02T09:02:00Z">
                  <w:rPr>
                    <w:rStyle w:val="Hyperlink"/>
                    <w:noProof/>
                  </w:rPr>
                </w:rPrChange>
              </w:rPr>
              <w:fldChar w:fldCharType="begin"/>
            </w:r>
            <w:r w:rsidRPr="00900819">
              <w:rPr>
                <w:rStyle w:val="Hyperlink"/>
                <w:noProof/>
                <w:sz w:val="24"/>
                <w:szCs w:val="24"/>
                <w:rPrChange w:id="204" w:author="Thắng Đỗ" w:date="2021-06-02T09:02:00Z">
                  <w:rPr>
                    <w:rStyle w:val="Hyperlink"/>
                    <w:noProof/>
                  </w:rPr>
                </w:rPrChange>
              </w:rPr>
              <w:instrText xml:space="preserve"> </w:instrText>
            </w:r>
            <w:r w:rsidRPr="00900819">
              <w:rPr>
                <w:noProof/>
                <w:sz w:val="24"/>
                <w:szCs w:val="24"/>
                <w:rPrChange w:id="205" w:author="Thắng Đỗ" w:date="2021-06-02T09:02:00Z">
                  <w:rPr>
                    <w:noProof/>
                  </w:rPr>
                </w:rPrChange>
              </w:rPr>
              <w:instrText>HYPERLINK \l "_Toc73516929"</w:instrText>
            </w:r>
            <w:r w:rsidRPr="00900819">
              <w:rPr>
                <w:rStyle w:val="Hyperlink"/>
                <w:noProof/>
                <w:sz w:val="24"/>
                <w:szCs w:val="24"/>
                <w:rPrChange w:id="206" w:author="Thắng Đỗ" w:date="2021-06-02T09:02:00Z">
                  <w:rPr>
                    <w:rStyle w:val="Hyperlink"/>
                    <w:noProof/>
                  </w:rPr>
                </w:rPrChange>
              </w:rPr>
              <w:instrText xml:space="preserve"> </w:instrText>
            </w:r>
            <w:r w:rsidRPr="00900819">
              <w:rPr>
                <w:rStyle w:val="Hyperlink"/>
                <w:noProof/>
                <w:sz w:val="24"/>
                <w:szCs w:val="24"/>
                <w:rPrChange w:id="207" w:author="Thắng Đỗ" w:date="2021-06-02T09:02:00Z">
                  <w:rPr>
                    <w:rStyle w:val="Hyperlink"/>
                    <w:noProof/>
                  </w:rPr>
                </w:rPrChange>
              </w:rPr>
              <w:fldChar w:fldCharType="separate"/>
            </w:r>
            <w:r w:rsidRPr="00900819">
              <w:rPr>
                <w:rStyle w:val="Hyperlink"/>
                <w:noProof/>
                <w:sz w:val="24"/>
                <w:szCs w:val="24"/>
                <w:rPrChange w:id="208" w:author="Thắng Đỗ" w:date="2021-06-02T09:02:00Z">
                  <w:rPr>
                    <w:rStyle w:val="Hyperlink"/>
                    <w:noProof/>
                  </w:rPr>
                </w:rPrChange>
              </w:rPr>
              <w:t>1.2.</w:t>
            </w:r>
            <w:r w:rsidRPr="00900819">
              <w:rPr>
                <w:rFonts w:asciiTheme="minorHAnsi" w:eastAsiaTheme="minorEastAsia" w:hAnsiTheme="minorHAnsi" w:cstheme="minorBidi"/>
                <w:noProof/>
                <w:sz w:val="24"/>
                <w:szCs w:val="24"/>
                <w:rPrChange w:id="209" w:author="Thắng Đỗ" w:date="2021-06-02T09:02:00Z">
                  <w:rPr>
                    <w:rFonts w:asciiTheme="minorHAnsi" w:eastAsiaTheme="minorEastAsia" w:hAnsiTheme="minorHAnsi" w:cstheme="minorBidi"/>
                    <w:noProof/>
                    <w:sz w:val="22"/>
                    <w:szCs w:val="22"/>
                  </w:rPr>
                </w:rPrChange>
              </w:rPr>
              <w:tab/>
            </w:r>
            <w:r w:rsidRPr="00900819">
              <w:rPr>
                <w:rStyle w:val="Hyperlink"/>
                <w:noProof/>
                <w:sz w:val="24"/>
                <w:szCs w:val="24"/>
                <w:rPrChange w:id="210" w:author="Thắng Đỗ" w:date="2021-06-02T09:02:00Z">
                  <w:rPr>
                    <w:rStyle w:val="Hyperlink"/>
                    <w:noProof/>
                  </w:rPr>
                </w:rPrChange>
              </w:rPr>
              <w:t>Yêu cầu phi chức năng:</w:t>
            </w:r>
            <w:r w:rsidRPr="00900819">
              <w:rPr>
                <w:noProof/>
                <w:webHidden/>
                <w:sz w:val="24"/>
                <w:szCs w:val="24"/>
                <w:rPrChange w:id="211" w:author="Thắng Đỗ" w:date="2021-06-02T09:02:00Z">
                  <w:rPr>
                    <w:noProof/>
                    <w:webHidden/>
                  </w:rPr>
                </w:rPrChange>
              </w:rPr>
              <w:tab/>
            </w:r>
            <w:r w:rsidRPr="00900819">
              <w:rPr>
                <w:noProof/>
                <w:webHidden/>
                <w:sz w:val="24"/>
                <w:szCs w:val="24"/>
                <w:rPrChange w:id="212" w:author="Thắng Đỗ" w:date="2021-06-02T09:02:00Z">
                  <w:rPr>
                    <w:noProof/>
                    <w:webHidden/>
                  </w:rPr>
                </w:rPrChange>
              </w:rPr>
              <w:fldChar w:fldCharType="begin"/>
            </w:r>
            <w:r w:rsidRPr="00900819">
              <w:rPr>
                <w:noProof/>
                <w:webHidden/>
                <w:sz w:val="24"/>
                <w:szCs w:val="24"/>
                <w:rPrChange w:id="213" w:author="Thắng Đỗ" w:date="2021-06-02T09:02:00Z">
                  <w:rPr>
                    <w:noProof/>
                    <w:webHidden/>
                  </w:rPr>
                </w:rPrChange>
              </w:rPr>
              <w:instrText xml:space="preserve"> PAGEREF _Toc73516929 \h </w:instrText>
            </w:r>
          </w:ins>
          <w:r w:rsidRPr="00900819">
            <w:rPr>
              <w:noProof/>
              <w:webHidden/>
              <w:sz w:val="24"/>
              <w:szCs w:val="24"/>
              <w:rPrChange w:id="214" w:author="Thắng Đỗ" w:date="2021-06-02T09:02:00Z">
                <w:rPr>
                  <w:noProof/>
                  <w:webHidden/>
                  <w:sz w:val="24"/>
                  <w:szCs w:val="24"/>
                </w:rPr>
              </w:rPrChange>
            </w:rPr>
          </w:r>
          <w:r w:rsidRPr="00900819">
            <w:rPr>
              <w:noProof/>
              <w:webHidden/>
              <w:sz w:val="24"/>
              <w:szCs w:val="24"/>
              <w:rPrChange w:id="215" w:author="Thắng Đỗ" w:date="2021-06-02T09:02:00Z">
                <w:rPr>
                  <w:noProof/>
                  <w:webHidden/>
                </w:rPr>
              </w:rPrChange>
            </w:rPr>
            <w:fldChar w:fldCharType="separate"/>
          </w:r>
          <w:ins w:id="216" w:author="Thắng Đỗ" w:date="2021-06-02T09:01:00Z">
            <w:r w:rsidRPr="00900819">
              <w:rPr>
                <w:noProof/>
                <w:webHidden/>
                <w:sz w:val="24"/>
                <w:szCs w:val="24"/>
                <w:rPrChange w:id="217" w:author="Thắng Đỗ" w:date="2021-06-02T09:02:00Z">
                  <w:rPr>
                    <w:noProof/>
                    <w:webHidden/>
                  </w:rPr>
                </w:rPrChange>
              </w:rPr>
              <w:t>8</w:t>
            </w:r>
            <w:r w:rsidRPr="00900819">
              <w:rPr>
                <w:noProof/>
                <w:webHidden/>
                <w:sz w:val="24"/>
                <w:szCs w:val="24"/>
                <w:rPrChange w:id="218" w:author="Thắng Đỗ" w:date="2021-06-02T09:02:00Z">
                  <w:rPr>
                    <w:noProof/>
                    <w:webHidden/>
                  </w:rPr>
                </w:rPrChange>
              </w:rPr>
              <w:fldChar w:fldCharType="end"/>
            </w:r>
            <w:r w:rsidRPr="00900819">
              <w:rPr>
                <w:rStyle w:val="Hyperlink"/>
                <w:noProof/>
                <w:sz w:val="24"/>
                <w:szCs w:val="24"/>
                <w:rPrChange w:id="219" w:author="Thắng Đỗ" w:date="2021-06-02T09:02:00Z">
                  <w:rPr>
                    <w:rStyle w:val="Hyperlink"/>
                    <w:noProof/>
                  </w:rPr>
                </w:rPrChange>
              </w:rPr>
              <w:fldChar w:fldCharType="end"/>
            </w:r>
          </w:ins>
        </w:p>
        <w:p w:rsidR="00900819" w:rsidRPr="00900819" w:rsidRDefault="00900819">
          <w:pPr>
            <w:pStyle w:val="TOC2"/>
            <w:tabs>
              <w:tab w:val="left" w:pos="880"/>
              <w:tab w:val="right" w:leader="dot" w:pos="9379"/>
            </w:tabs>
            <w:rPr>
              <w:ins w:id="220" w:author="Thắng Đỗ" w:date="2021-06-02T09:01:00Z"/>
              <w:rFonts w:asciiTheme="minorHAnsi" w:eastAsiaTheme="minorEastAsia" w:hAnsiTheme="minorHAnsi" w:cstheme="minorBidi"/>
              <w:noProof/>
              <w:sz w:val="24"/>
              <w:szCs w:val="24"/>
              <w:rPrChange w:id="221" w:author="Thắng Đỗ" w:date="2021-06-02T09:02:00Z">
                <w:rPr>
                  <w:ins w:id="222" w:author="Thắng Đỗ" w:date="2021-06-02T09:01:00Z"/>
                  <w:rFonts w:asciiTheme="minorHAnsi" w:eastAsiaTheme="minorEastAsia" w:hAnsiTheme="minorHAnsi" w:cstheme="minorBidi"/>
                  <w:noProof/>
                  <w:sz w:val="22"/>
                  <w:szCs w:val="22"/>
                </w:rPr>
              </w:rPrChange>
            </w:rPr>
          </w:pPr>
          <w:ins w:id="223" w:author="Thắng Đỗ" w:date="2021-06-02T09:01:00Z">
            <w:r w:rsidRPr="00900819">
              <w:rPr>
                <w:rStyle w:val="Hyperlink"/>
                <w:noProof/>
                <w:sz w:val="24"/>
                <w:szCs w:val="24"/>
                <w:rPrChange w:id="224" w:author="Thắng Đỗ" w:date="2021-06-02T09:02:00Z">
                  <w:rPr>
                    <w:rStyle w:val="Hyperlink"/>
                    <w:noProof/>
                  </w:rPr>
                </w:rPrChange>
              </w:rPr>
              <w:fldChar w:fldCharType="begin"/>
            </w:r>
            <w:r w:rsidRPr="00900819">
              <w:rPr>
                <w:rStyle w:val="Hyperlink"/>
                <w:noProof/>
                <w:sz w:val="24"/>
                <w:szCs w:val="24"/>
                <w:rPrChange w:id="225" w:author="Thắng Đỗ" w:date="2021-06-02T09:02:00Z">
                  <w:rPr>
                    <w:rStyle w:val="Hyperlink"/>
                    <w:noProof/>
                  </w:rPr>
                </w:rPrChange>
              </w:rPr>
              <w:instrText xml:space="preserve"> </w:instrText>
            </w:r>
            <w:r w:rsidRPr="00900819">
              <w:rPr>
                <w:noProof/>
                <w:sz w:val="24"/>
                <w:szCs w:val="24"/>
                <w:rPrChange w:id="226" w:author="Thắng Đỗ" w:date="2021-06-02T09:02:00Z">
                  <w:rPr>
                    <w:noProof/>
                  </w:rPr>
                </w:rPrChange>
              </w:rPr>
              <w:instrText>HYPERLINK \l "_Toc73516930"</w:instrText>
            </w:r>
            <w:r w:rsidRPr="00900819">
              <w:rPr>
                <w:rStyle w:val="Hyperlink"/>
                <w:noProof/>
                <w:sz w:val="24"/>
                <w:szCs w:val="24"/>
                <w:rPrChange w:id="227" w:author="Thắng Đỗ" w:date="2021-06-02T09:02:00Z">
                  <w:rPr>
                    <w:rStyle w:val="Hyperlink"/>
                    <w:noProof/>
                  </w:rPr>
                </w:rPrChange>
              </w:rPr>
              <w:instrText xml:space="preserve"> </w:instrText>
            </w:r>
            <w:r w:rsidRPr="00900819">
              <w:rPr>
                <w:rStyle w:val="Hyperlink"/>
                <w:noProof/>
                <w:sz w:val="24"/>
                <w:szCs w:val="24"/>
                <w:rPrChange w:id="228" w:author="Thắng Đỗ" w:date="2021-06-02T09:02:00Z">
                  <w:rPr>
                    <w:rStyle w:val="Hyperlink"/>
                    <w:noProof/>
                  </w:rPr>
                </w:rPrChange>
              </w:rPr>
              <w:fldChar w:fldCharType="separate"/>
            </w:r>
            <w:r w:rsidRPr="00900819">
              <w:rPr>
                <w:rStyle w:val="Hyperlink"/>
                <w:b/>
                <w:noProof/>
                <w:sz w:val="24"/>
                <w:szCs w:val="24"/>
                <w:rPrChange w:id="229" w:author="Thắng Đỗ" w:date="2021-06-02T09:02:00Z">
                  <w:rPr>
                    <w:rStyle w:val="Hyperlink"/>
                    <w:b/>
                    <w:noProof/>
                  </w:rPr>
                </w:rPrChange>
              </w:rPr>
              <w:t>2.</w:t>
            </w:r>
            <w:r w:rsidRPr="00900819">
              <w:rPr>
                <w:rFonts w:asciiTheme="minorHAnsi" w:eastAsiaTheme="minorEastAsia" w:hAnsiTheme="minorHAnsi" w:cstheme="minorBidi"/>
                <w:noProof/>
                <w:sz w:val="24"/>
                <w:szCs w:val="24"/>
                <w:rPrChange w:id="230" w:author="Thắng Đỗ" w:date="2021-06-02T09:02:00Z">
                  <w:rPr>
                    <w:rFonts w:asciiTheme="minorHAnsi" w:eastAsiaTheme="minorEastAsia" w:hAnsiTheme="minorHAnsi" w:cstheme="minorBidi"/>
                    <w:noProof/>
                    <w:sz w:val="22"/>
                    <w:szCs w:val="22"/>
                  </w:rPr>
                </w:rPrChange>
              </w:rPr>
              <w:tab/>
            </w:r>
            <w:r w:rsidRPr="00900819">
              <w:rPr>
                <w:rStyle w:val="Hyperlink"/>
                <w:b/>
                <w:noProof/>
                <w:sz w:val="24"/>
                <w:szCs w:val="24"/>
                <w:rPrChange w:id="231" w:author="Thắng Đỗ" w:date="2021-06-02T09:02:00Z">
                  <w:rPr>
                    <w:rStyle w:val="Hyperlink"/>
                    <w:b/>
                    <w:noProof/>
                  </w:rPr>
                </w:rPrChange>
              </w:rPr>
              <w:t>Quy trình nghiệp vụ</w:t>
            </w:r>
            <w:r w:rsidRPr="00900819">
              <w:rPr>
                <w:noProof/>
                <w:webHidden/>
                <w:sz w:val="24"/>
                <w:szCs w:val="24"/>
                <w:rPrChange w:id="232" w:author="Thắng Đỗ" w:date="2021-06-02T09:02:00Z">
                  <w:rPr>
                    <w:noProof/>
                    <w:webHidden/>
                  </w:rPr>
                </w:rPrChange>
              </w:rPr>
              <w:tab/>
            </w:r>
            <w:r w:rsidRPr="00900819">
              <w:rPr>
                <w:noProof/>
                <w:webHidden/>
                <w:sz w:val="24"/>
                <w:szCs w:val="24"/>
                <w:rPrChange w:id="233" w:author="Thắng Đỗ" w:date="2021-06-02T09:02:00Z">
                  <w:rPr>
                    <w:noProof/>
                    <w:webHidden/>
                  </w:rPr>
                </w:rPrChange>
              </w:rPr>
              <w:fldChar w:fldCharType="begin"/>
            </w:r>
            <w:r w:rsidRPr="00900819">
              <w:rPr>
                <w:noProof/>
                <w:webHidden/>
                <w:sz w:val="24"/>
                <w:szCs w:val="24"/>
                <w:rPrChange w:id="234" w:author="Thắng Đỗ" w:date="2021-06-02T09:02:00Z">
                  <w:rPr>
                    <w:noProof/>
                    <w:webHidden/>
                  </w:rPr>
                </w:rPrChange>
              </w:rPr>
              <w:instrText xml:space="preserve"> PAGEREF _Toc73516930 \h </w:instrText>
            </w:r>
          </w:ins>
          <w:r w:rsidRPr="00900819">
            <w:rPr>
              <w:noProof/>
              <w:webHidden/>
              <w:sz w:val="24"/>
              <w:szCs w:val="24"/>
              <w:rPrChange w:id="235" w:author="Thắng Đỗ" w:date="2021-06-02T09:02:00Z">
                <w:rPr>
                  <w:noProof/>
                  <w:webHidden/>
                  <w:sz w:val="24"/>
                  <w:szCs w:val="24"/>
                </w:rPr>
              </w:rPrChange>
            </w:rPr>
          </w:r>
          <w:r w:rsidRPr="00900819">
            <w:rPr>
              <w:noProof/>
              <w:webHidden/>
              <w:sz w:val="24"/>
              <w:szCs w:val="24"/>
              <w:rPrChange w:id="236" w:author="Thắng Đỗ" w:date="2021-06-02T09:02:00Z">
                <w:rPr>
                  <w:noProof/>
                  <w:webHidden/>
                </w:rPr>
              </w:rPrChange>
            </w:rPr>
            <w:fldChar w:fldCharType="separate"/>
          </w:r>
          <w:ins w:id="237" w:author="Thắng Đỗ" w:date="2021-06-02T09:01:00Z">
            <w:r w:rsidRPr="00900819">
              <w:rPr>
                <w:noProof/>
                <w:webHidden/>
                <w:sz w:val="24"/>
                <w:szCs w:val="24"/>
                <w:rPrChange w:id="238" w:author="Thắng Đỗ" w:date="2021-06-02T09:02:00Z">
                  <w:rPr>
                    <w:noProof/>
                    <w:webHidden/>
                  </w:rPr>
                </w:rPrChange>
              </w:rPr>
              <w:t>9</w:t>
            </w:r>
            <w:r w:rsidRPr="00900819">
              <w:rPr>
                <w:noProof/>
                <w:webHidden/>
                <w:sz w:val="24"/>
                <w:szCs w:val="24"/>
                <w:rPrChange w:id="239" w:author="Thắng Đỗ" w:date="2021-06-02T09:02:00Z">
                  <w:rPr>
                    <w:noProof/>
                    <w:webHidden/>
                  </w:rPr>
                </w:rPrChange>
              </w:rPr>
              <w:fldChar w:fldCharType="end"/>
            </w:r>
            <w:r w:rsidRPr="00900819">
              <w:rPr>
                <w:rStyle w:val="Hyperlink"/>
                <w:noProof/>
                <w:sz w:val="24"/>
                <w:szCs w:val="24"/>
                <w:rPrChange w:id="240" w:author="Thắng Đỗ" w:date="2021-06-02T09:02:00Z">
                  <w:rPr>
                    <w:rStyle w:val="Hyperlink"/>
                    <w:noProof/>
                  </w:rPr>
                </w:rPrChange>
              </w:rPr>
              <w:fldChar w:fldCharType="end"/>
            </w:r>
          </w:ins>
        </w:p>
        <w:p w:rsidR="00900819" w:rsidRPr="00900819" w:rsidRDefault="00900819">
          <w:pPr>
            <w:pStyle w:val="TOC3"/>
            <w:tabs>
              <w:tab w:val="left" w:pos="1320"/>
              <w:tab w:val="right" w:leader="dot" w:pos="9379"/>
            </w:tabs>
            <w:rPr>
              <w:ins w:id="241" w:author="Thắng Đỗ" w:date="2021-06-02T09:01:00Z"/>
              <w:rFonts w:asciiTheme="minorHAnsi" w:eastAsiaTheme="minorEastAsia" w:hAnsiTheme="minorHAnsi" w:cstheme="minorBidi"/>
              <w:noProof/>
              <w:sz w:val="24"/>
              <w:szCs w:val="24"/>
              <w:rPrChange w:id="242" w:author="Thắng Đỗ" w:date="2021-06-02T09:02:00Z">
                <w:rPr>
                  <w:ins w:id="243" w:author="Thắng Đỗ" w:date="2021-06-02T09:01:00Z"/>
                  <w:rFonts w:asciiTheme="minorHAnsi" w:eastAsiaTheme="minorEastAsia" w:hAnsiTheme="minorHAnsi" w:cstheme="minorBidi"/>
                  <w:noProof/>
                  <w:sz w:val="22"/>
                  <w:szCs w:val="22"/>
                </w:rPr>
              </w:rPrChange>
            </w:rPr>
          </w:pPr>
          <w:ins w:id="244" w:author="Thắng Đỗ" w:date="2021-06-02T09:01:00Z">
            <w:r w:rsidRPr="00900819">
              <w:rPr>
                <w:rStyle w:val="Hyperlink"/>
                <w:noProof/>
                <w:sz w:val="24"/>
                <w:szCs w:val="24"/>
                <w:rPrChange w:id="245" w:author="Thắng Đỗ" w:date="2021-06-02T09:02:00Z">
                  <w:rPr>
                    <w:rStyle w:val="Hyperlink"/>
                    <w:noProof/>
                  </w:rPr>
                </w:rPrChange>
              </w:rPr>
              <w:fldChar w:fldCharType="begin"/>
            </w:r>
            <w:r w:rsidRPr="00900819">
              <w:rPr>
                <w:rStyle w:val="Hyperlink"/>
                <w:noProof/>
                <w:sz w:val="24"/>
                <w:szCs w:val="24"/>
                <w:rPrChange w:id="246" w:author="Thắng Đỗ" w:date="2021-06-02T09:02:00Z">
                  <w:rPr>
                    <w:rStyle w:val="Hyperlink"/>
                    <w:noProof/>
                  </w:rPr>
                </w:rPrChange>
              </w:rPr>
              <w:instrText xml:space="preserve"> </w:instrText>
            </w:r>
            <w:r w:rsidRPr="00900819">
              <w:rPr>
                <w:noProof/>
                <w:sz w:val="24"/>
                <w:szCs w:val="24"/>
                <w:rPrChange w:id="247" w:author="Thắng Đỗ" w:date="2021-06-02T09:02:00Z">
                  <w:rPr>
                    <w:noProof/>
                  </w:rPr>
                </w:rPrChange>
              </w:rPr>
              <w:instrText>HYPERLINK \l "_Toc73516931"</w:instrText>
            </w:r>
            <w:r w:rsidRPr="00900819">
              <w:rPr>
                <w:rStyle w:val="Hyperlink"/>
                <w:noProof/>
                <w:sz w:val="24"/>
                <w:szCs w:val="24"/>
                <w:rPrChange w:id="248" w:author="Thắng Đỗ" w:date="2021-06-02T09:02:00Z">
                  <w:rPr>
                    <w:rStyle w:val="Hyperlink"/>
                    <w:noProof/>
                  </w:rPr>
                </w:rPrChange>
              </w:rPr>
              <w:instrText xml:space="preserve"> </w:instrText>
            </w:r>
            <w:r w:rsidRPr="00900819">
              <w:rPr>
                <w:rStyle w:val="Hyperlink"/>
                <w:noProof/>
                <w:sz w:val="24"/>
                <w:szCs w:val="24"/>
                <w:rPrChange w:id="249" w:author="Thắng Đỗ" w:date="2021-06-02T09:02:00Z">
                  <w:rPr>
                    <w:rStyle w:val="Hyperlink"/>
                    <w:noProof/>
                  </w:rPr>
                </w:rPrChange>
              </w:rPr>
              <w:fldChar w:fldCharType="separate"/>
            </w:r>
            <w:r w:rsidRPr="00900819">
              <w:rPr>
                <w:rStyle w:val="Hyperlink"/>
                <w:noProof/>
                <w:sz w:val="24"/>
                <w:szCs w:val="24"/>
                <w:rPrChange w:id="250" w:author="Thắng Đỗ" w:date="2021-06-02T09:02:00Z">
                  <w:rPr>
                    <w:rStyle w:val="Hyperlink"/>
                    <w:noProof/>
                  </w:rPr>
                </w:rPrChange>
              </w:rPr>
              <w:t>2.1.</w:t>
            </w:r>
            <w:r w:rsidRPr="00900819">
              <w:rPr>
                <w:rFonts w:asciiTheme="minorHAnsi" w:eastAsiaTheme="minorEastAsia" w:hAnsiTheme="minorHAnsi" w:cstheme="minorBidi"/>
                <w:noProof/>
                <w:sz w:val="24"/>
                <w:szCs w:val="24"/>
                <w:rPrChange w:id="251" w:author="Thắng Đỗ" w:date="2021-06-02T09:02:00Z">
                  <w:rPr>
                    <w:rFonts w:asciiTheme="minorHAnsi" w:eastAsiaTheme="minorEastAsia" w:hAnsiTheme="minorHAnsi" w:cstheme="minorBidi"/>
                    <w:noProof/>
                    <w:sz w:val="22"/>
                    <w:szCs w:val="22"/>
                  </w:rPr>
                </w:rPrChange>
              </w:rPr>
              <w:tab/>
            </w:r>
            <w:r w:rsidRPr="00900819">
              <w:rPr>
                <w:rStyle w:val="Hyperlink"/>
                <w:noProof/>
                <w:sz w:val="24"/>
                <w:szCs w:val="24"/>
                <w:rPrChange w:id="252" w:author="Thắng Đỗ" w:date="2021-06-02T09:02:00Z">
                  <w:rPr>
                    <w:rStyle w:val="Hyperlink"/>
                    <w:noProof/>
                  </w:rPr>
                </w:rPrChange>
              </w:rPr>
              <w:t>Quy trình đặt phòng (Khách hàng)</w:t>
            </w:r>
            <w:r w:rsidRPr="00900819">
              <w:rPr>
                <w:noProof/>
                <w:webHidden/>
                <w:sz w:val="24"/>
                <w:szCs w:val="24"/>
                <w:rPrChange w:id="253" w:author="Thắng Đỗ" w:date="2021-06-02T09:02:00Z">
                  <w:rPr>
                    <w:noProof/>
                    <w:webHidden/>
                  </w:rPr>
                </w:rPrChange>
              </w:rPr>
              <w:tab/>
            </w:r>
            <w:r w:rsidRPr="00900819">
              <w:rPr>
                <w:noProof/>
                <w:webHidden/>
                <w:sz w:val="24"/>
                <w:szCs w:val="24"/>
                <w:rPrChange w:id="254" w:author="Thắng Đỗ" w:date="2021-06-02T09:02:00Z">
                  <w:rPr>
                    <w:noProof/>
                    <w:webHidden/>
                  </w:rPr>
                </w:rPrChange>
              </w:rPr>
              <w:fldChar w:fldCharType="begin"/>
            </w:r>
            <w:r w:rsidRPr="00900819">
              <w:rPr>
                <w:noProof/>
                <w:webHidden/>
                <w:sz w:val="24"/>
                <w:szCs w:val="24"/>
                <w:rPrChange w:id="255" w:author="Thắng Đỗ" w:date="2021-06-02T09:02:00Z">
                  <w:rPr>
                    <w:noProof/>
                    <w:webHidden/>
                  </w:rPr>
                </w:rPrChange>
              </w:rPr>
              <w:instrText xml:space="preserve"> PAGEREF _Toc73516931 \h </w:instrText>
            </w:r>
          </w:ins>
          <w:r w:rsidRPr="00900819">
            <w:rPr>
              <w:noProof/>
              <w:webHidden/>
              <w:sz w:val="24"/>
              <w:szCs w:val="24"/>
              <w:rPrChange w:id="256" w:author="Thắng Đỗ" w:date="2021-06-02T09:02:00Z">
                <w:rPr>
                  <w:noProof/>
                  <w:webHidden/>
                  <w:sz w:val="24"/>
                  <w:szCs w:val="24"/>
                </w:rPr>
              </w:rPrChange>
            </w:rPr>
          </w:r>
          <w:r w:rsidRPr="00900819">
            <w:rPr>
              <w:noProof/>
              <w:webHidden/>
              <w:sz w:val="24"/>
              <w:szCs w:val="24"/>
              <w:rPrChange w:id="257" w:author="Thắng Đỗ" w:date="2021-06-02T09:02:00Z">
                <w:rPr>
                  <w:noProof/>
                  <w:webHidden/>
                </w:rPr>
              </w:rPrChange>
            </w:rPr>
            <w:fldChar w:fldCharType="separate"/>
          </w:r>
          <w:ins w:id="258" w:author="Thắng Đỗ" w:date="2021-06-02T09:01:00Z">
            <w:r w:rsidRPr="00900819">
              <w:rPr>
                <w:noProof/>
                <w:webHidden/>
                <w:sz w:val="24"/>
                <w:szCs w:val="24"/>
                <w:rPrChange w:id="259" w:author="Thắng Đỗ" w:date="2021-06-02T09:02:00Z">
                  <w:rPr>
                    <w:noProof/>
                    <w:webHidden/>
                  </w:rPr>
                </w:rPrChange>
              </w:rPr>
              <w:t>9</w:t>
            </w:r>
            <w:r w:rsidRPr="00900819">
              <w:rPr>
                <w:noProof/>
                <w:webHidden/>
                <w:sz w:val="24"/>
                <w:szCs w:val="24"/>
                <w:rPrChange w:id="260" w:author="Thắng Đỗ" w:date="2021-06-02T09:02:00Z">
                  <w:rPr>
                    <w:noProof/>
                    <w:webHidden/>
                  </w:rPr>
                </w:rPrChange>
              </w:rPr>
              <w:fldChar w:fldCharType="end"/>
            </w:r>
            <w:r w:rsidRPr="00900819">
              <w:rPr>
                <w:rStyle w:val="Hyperlink"/>
                <w:noProof/>
                <w:sz w:val="24"/>
                <w:szCs w:val="24"/>
                <w:rPrChange w:id="261" w:author="Thắng Đỗ" w:date="2021-06-02T09:02:00Z">
                  <w:rPr>
                    <w:rStyle w:val="Hyperlink"/>
                    <w:noProof/>
                  </w:rPr>
                </w:rPrChange>
              </w:rPr>
              <w:fldChar w:fldCharType="end"/>
            </w:r>
          </w:ins>
        </w:p>
        <w:p w:rsidR="00900819" w:rsidRPr="00900819" w:rsidRDefault="00900819">
          <w:pPr>
            <w:pStyle w:val="TOC3"/>
            <w:tabs>
              <w:tab w:val="left" w:pos="1320"/>
              <w:tab w:val="right" w:leader="dot" w:pos="9379"/>
            </w:tabs>
            <w:rPr>
              <w:ins w:id="262" w:author="Thắng Đỗ" w:date="2021-06-02T09:01:00Z"/>
              <w:rFonts w:asciiTheme="minorHAnsi" w:eastAsiaTheme="minorEastAsia" w:hAnsiTheme="minorHAnsi" w:cstheme="minorBidi"/>
              <w:noProof/>
              <w:sz w:val="24"/>
              <w:szCs w:val="24"/>
              <w:rPrChange w:id="263" w:author="Thắng Đỗ" w:date="2021-06-02T09:02:00Z">
                <w:rPr>
                  <w:ins w:id="264" w:author="Thắng Đỗ" w:date="2021-06-02T09:01:00Z"/>
                  <w:rFonts w:asciiTheme="minorHAnsi" w:eastAsiaTheme="minorEastAsia" w:hAnsiTheme="minorHAnsi" w:cstheme="minorBidi"/>
                  <w:noProof/>
                  <w:sz w:val="22"/>
                  <w:szCs w:val="22"/>
                </w:rPr>
              </w:rPrChange>
            </w:rPr>
          </w:pPr>
          <w:ins w:id="265" w:author="Thắng Đỗ" w:date="2021-06-02T09:01:00Z">
            <w:r w:rsidRPr="00900819">
              <w:rPr>
                <w:rStyle w:val="Hyperlink"/>
                <w:noProof/>
                <w:sz w:val="24"/>
                <w:szCs w:val="24"/>
                <w:rPrChange w:id="266" w:author="Thắng Đỗ" w:date="2021-06-02T09:02:00Z">
                  <w:rPr>
                    <w:rStyle w:val="Hyperlink"/>
                    <w:noProof/>
                  </w:rPr>
                </w:rPrChange>
              </w:rPr>
              <w:fldChar w:fldCharType="begin"/>
            </w:r>
            <w:r w:rsidRPr="00900819">
              <w:rPr>
                <w:rStyle w:val="Hyperlink"/>
                <w:noProof/>
                <w:sz w:val="24"/>
                <w:szCs w:val="24"/>
                <w:rPrChange w:id="267" w:author="Thắng Đỗ" w:date="2021-06-02T09:02:00Z">
                  <w:rPr>
                    <w:rStyle w:val="Hyperlink"/>
                    <w:noProof/>
                  </w:rPr>
                </w:rPrChange>
              </w:rPr>
              <w:instrText xml:space="preserve"> </w:instrText>
            </w:r>
            <w:r w:rsidRPr="00900819">
              <w:rPr>
                <w:noProof/>
                <w:sz w:val="24"/>
                <w:szCs w:val="24"/>
                <w:rPrChange w:id="268" w:author="Thắng Đỗ" w:date="2021-06-02T09:02:00Z">
                  <w:rPr>
                    <w:noProof/>
                  </w:rPr>
                </w:rPrChange>
              </w:rPr>
              <w:instrText>HYPERLINK \l "_Toc73516932"</w:instrText>
            </w:r>
            <w:r w:rsidRPr="00900819">
              <w:rPr>
                <w:rStyle w:val="Hyperlink"/>
                <w:noProof/>
                <w:sz w:val="24"/>
                <w:szCs w:val="24"/>
                <w:rPrChange w:id="269" w:author="Thắng Đỗ" w:date="2021-06-02T09:02:00Z">
                  <w:rPr>
                    <w:rStyle w:val="Hyperlink"/>
                    <w:noProof/>
                  </w:rPr>
                </w:rPrChange>
              </w:rPr>
              <w:instrText xml:space="preserve"> </w:instrText>
            </w:r>
            <w:r w:rsidRPr="00900819">
              <w:rPr>
                <w:rStyle w:val="Hyperlink"/>
                <w:noProof/>
                <w:sz w:val="24"/>
                <w:szCs w:val="24"/>
                <w:rPrChange w:id="270" w:author="Thắng Đỗ" w:date="2021-06-02T09:02:00Z">
                  <w:rPr>
                    <w:rStyle w:val="Hyperlink"/>
                    <w:noProof/>
                  </w:rPr>
                </w:rPrChange>
              </w:rPr>
              <w:fldChar w:fldCharType="separate"/>
            </w:r>
            <w:r w:rsidRPr="00900819">
              <w:rPr>
                <w:rStyle w:val="Hyperlink"/>
                <w:noProof/>
                <w:sz w:val="24"/>
                <w:szCs w:val="24"/>
                <w:rPrChange w:id="271" w:author="Thắng Đỗ" w:date="2021-06-02T09:02:00Z">
                  <w:rPr>
                    <w:rStyle w:val="Hyperlink"/>
                    <w:noProof/>
                  </w:rPr>
                </w:rPrChange>
              </w:rPr>
              <w:t>2.2.</w:t>
            </w:r>
            <w:r w:rsidRPr="00900819">
              <w:rPr>
                <w:rFonts w:asciiTheme="minorHAnsi" w:eastAsiaTheme="minorEastAsia" w:hAnsiTheme="minorHAnsi" w:cstheme="minorBidi"/>
                <w:noProof/>
                <w:sz w:val="24"/>
                <w:szCs w:val="24"/>
                <w:rPrChange w:id="272" w:author="Thắng Đỗ" w:date="2021-06-02T09:02:00Z">
                  <w:rPr>
                    <w:rFonts w:asciiTheme="minorHAnsi" w:eastAsiaTheme="minorEastAsia" w:hAnsiTheme="minorHAnsi" w:cstheme="minorBidi"/>
                    <w:noProof/>
                    <w:sz w:val="22"/>
                    <w:szCs w:val="22"/>
                  </w:rPr>
                </w:rPrChange>
              </w:rPr>
              <w:tab/>
            </w:r>
            <w:r w:rsidRPr="00900819">
              <w:rPr>
                <w:rStyle w:val="Hyperlink"/>
                <w:noProof/>
                <w:sz w:val="24"/>
                <w:szCs w:val="24"/>
                <w:rPrChange w:id="273" w:author="Thắng Đỗ" w:date="2021-06-02T09:02:00Z">
                  <w:rPr>
                    <w:rStyle w:val="Hyperlink"/>
                    <w:noProof/>
                  </w:rPr>
                </w:rPrChange>
              </w:rPr>
              <w:t>Quy trình quản lý (Adminstrator)</w:t>
            </w:r>
            <w:r w:rsidRPr="00900819">
              <w:rPr>
                <w:noProof/>
                <w:webHidden/>
                <w:sz w:val="24"/>
                <w:szCs w:val="24"/>
                <w:rPrChange w:id="274" w:author="Thắng Đỗ" w:date="2021-06-02T09:02:00Z">
                  <w:rPr>
                    <w:noProof/>
                    <w:webHidden/>
                  </w:rPr>
                </w:rPrChange>
              </w:rPr>
              <w:tab/>
            </w:r>
            <w:r w:rsidRPr="00900819">
              <w:rPr>
                <w:noProof/>
                <w:webHidden/>
                <w:sz w:val="24"/>
                <w:szCs w:val="24"/>
                <w:rPrChange w:id="275" w:author="Thắng Đỗ" w:date="2021-06-02T09:02:00Z">
                  <w:rPr>
                    <w:noProof/>
                    <w:webHidden/>
                  </w:rPr>
                </w:rPrChange>
              </w:rPr>
              <w:fldChar w:fldCharType="begin"/>
            </w:r>
            <w:r w:rsidRPr="00900819">
              <w:rPr>
                <w:noProof/>
                <w:webHidden/>
                <w:sz w:val="24"/>
                <w:szCs w:val="24"/>
                <w:rPrChange w:id="276" w:author="Thắng Đỗ" w:date="2021-06-02T09:02:00Z">
                  <w:rPr>
                    <w:noProof/>
                    <w:webHidden/>
                  </w:rPr>
                </w:rPrChange>
              </w:rPr>
              <w:instrText xml:space="preserve"> PAGEREF _Toc73516932 \h </w:instrText>
            </w:r>
          </w:ins>
          <w:r w:rsidRPr="00900819">
            <w:rPr>
              <w:noProof/>
              <w:webHidden/>
              <w:sz w:val="24"/>
              <w:szCs w:val="24"/>
              <w:rPrChange w:id="277" w:author="Thắng Đỗ" w:date="2021-06-02T09:02:00Z">
                <w:rPr>
                  <w:noProof/>
                  <w:webHidden/>
                  <w:sz w:val="24"/>
                  <w:szCs w:val="24"/>
                </w:rPr>
              </w:rPrChange>
            </w:rPr>
          </w:r>
          <w:r w:rsidRPr="00900819">
            <w:rPr>
              <w:noProof/>
              <w:webHidden/>
              <w:sz w:val="24"/>
              <w:szCs w:val="24"/>
              <w:rPrChange w:id="278" w:author="Thắng Đỗ" w:date="2021-06-02T09:02:00Z">
                <w:rPr>
                  <w:noProof/>
                  <w:webHidden/>
                </w:rPr>
              </w:rPrChange>
            </w:rPr>
            <w:fldChar w:fldCharType="separate"/>
          </w:r>
          <w:ins w:id="279" w:author="Thắng Đỗ" w:date="2021-06-02T09:01:00Z">
            <w:r w:rsidRPr="00900819">
              <w:rPr>
                <w:noProof/>
                <w:webHidden/>
                <w:sz w:val="24"/>
                <w:szCs w:val="24"/>
                <w:rPrChange w:id="280" w:author="Thắng Đỗ" w:date="2021-06-02T09:02:00Z">
                  <w:rPr>
                    <w:noProof/>
                    <w:webHidden/>
                  </w:rPr>
                </w:rPrChange>
              </w:rPr>
              <w:t>9</w:t>
            </w:r>
            <w:r w:rsidRPr="00900819">
              <w:rPr>
                <w:noProof/>
                <w:webHidden/>
                <w:sz w:val="24"/>
                <w:szCs w:val="24"/>
                <w:rPrChange w:id="281" w:author="Thắng Đỗ" w:date="2021-06-02T09:02:00Z">
                  <w:rPr>
                    <w:noProof/>
                    <w:webHidden/>
                  </w:rPr>
                </w:rPrChange>
              </w:rPr>
              <w:fldChar w:fldCharType="end"/>
            </w:r>
            <w:r w:rsidRPr="00900819">
              <w:rPr>
                <w:rStyle w:val="Hyperlink"/>
                <w:noProof/>
                <w:sz w:val="24"/>
                <w:szCs w:val="24"/>
                <w:rPrChange w:id="282" w:author="Thắng Đỗ" w:date="2021-06-02T09:02:00Z">
                  <w:rPr>
                    <w:rStyle w:val="Hyperlink"/>
                    <w:noProof/>
                  </w:rPr>
                </w:rPrChange>
              </w:rPr>
              <w:fldChar w:fldCharType="end"/>
            </w:r>
          </w:ins>
        </w:p>
        <w:p w:rsidR="00900819" w:rsidRPr="00900819" w:rsidRDefault="00900819">
          <w:pPr>
            <w:pStyle w:val="TOC1"/>
            <w:tabs>
              <w:tab w:val="left" w:pos="1890"/>
            </w:tabs>
            <w:rPr>
              <w:ins w:id="283" w:author="Thắng Đỗ" w:date="2021-06-02T09:01:00Z"/>
              <w:rFonts w:asciiTheme="minorHAnsi" w:eastAsiaTheme="minorEastAsia" w:hAnsiTheme="minorHAnsi" w:cstheme="minorBidi"/>
              <w:b w:val="0"/>
              <w:sz w:val="24"/>
              <w:szCs w:val="24"/>
              <w:rPrChange w:id="284" w:author="Thắng Đỗ" w:date="2021-06-02T09:02:00Z">
                <w:rPr>
                  <w:ins w:id="285" w:author="Thắng Đỗ" w:date="2021-06-02T09:01:00Z"/>
                  <w:rFonts w:asciiTheme="minorHAnsi" w:eastAsiaTheme="minorEastAsia" w:hAnsiTheme="minorHAnsi" w:cstheme="minorBidi"/>
                  <w:b w:val="0"/>
                  <w:sz w:val="22"/>
                  <w:szCs w:val="22"/>
                </w:rPr>
              </w:rPrChange>
            </w:rPr>
          </w:pPr>
          <w:ins w:id="286" w:author="Thắng Đỗ" w:date="2021-06-02T09:01:00Z">
            <w:r w:rsidRPr="00900819">
              <w:rPr>
                <w:rStyle w:val="Hyperlink"/>
                <w:sz w:val="24"/>
                <w:szCs w:val="24"/>
                <w:rPrChange w:id="287" w:author="Thắng Đỗ" w:date="2021-06-02T09:02:00Z">
                  <w:rPr>
                    <w:rStyle w:val="Hyperlink"/>
                  </w:rPr>
                </w:rPrChange>
              </w:rPr>
              <w:fldChar w:fldCharType="begin"/>
            </w:r>
            <w:r w:rsidRPr="00900819">
              <w:rPr>
                <w:rStyle w:val="Hyperlink"/>
                <w:sz w:val="24"/>
                <w:szCs w:val="24"/>
                <w:rPrChange w:id="288" w:author="Thắng Đỗ" w:date="2021-06-02T09:02:00Z">
                  <w:rPr>
                    <w:rStyle w:val="Hyperlink"/>
                  </w:rPr>
                </w:rPrChange>
              </w:rPr>
              <w:instrText xml:space="preserve"> </w:instrText>
            </w:r>
            <w:r w:rsidRPr="00900819">
              <w:rPr>
                <w:sz w:val="24"/>
                <w:szCs w:val="24"/>
                <w:rPrChange w:id="289" w:author="Thắng Đỗ" w:date="2021-06-02T09:02:00Z">
                  <w:rPr/>
                </w:rPrChange>
              </w:rPr>
              <w:instrText>HYPERLINK \l "_Toc73516933"</w:instrText>
            </w:r>
            <w:r w:rsidRPr="00900819">
              <w:rPr>
                <w:rStyle w:val="Hyperlink"/>
                <w:sz w:val="24"/>
                <w:szCs w:val="24"/>
                <w:rPrChange w:id="290" w:author="Thắng Đỗ" w:date="2021-06-02T09:02:00Z">
                  <w:rPr>
                    <w:rStyle w:val="Hyperlink"/>
                  </w:rPr>
                </w:rPrChange>
              </w:rPr>
              <w:instrText xml:space="preserve"> </w:instrText>
            </w:r>
            <w:r w:rsidRPr="00900819">
              <w:rPr>
                <w:rStyle w:val="Hyperlink"/>
                <w:sz w:val="24"/>
                <w:szCs w:val="24"/>
                <w:rPrChange w:id="291" w:author="Thắng Đỗ" w:date="2021-06-02T09:02:00Z">
                  <w:rPr>
                    <w:rStyle w:val="Hyperlink"/>
                  </w:rPr>
                </w:rPrChange>
              </w:rPr>
              <w:fldChar w:fldCharType="separate"/>
            </w:r>
            <w:r w:rsidRPr="00900819">
              <w:rPr>
                <w:rStyle w:val="Hyperlink"/>
                <w:sz w:val="24"/>
                <w:szCs w:val="24"/>
                <w:rPrChange w:id="292" w:author="Thắng Đỗ" w:date="2021-06-02T09:02:00Z">
                  <w:rPr>
                    <w:rStyle w:val="Hyperlink"/>
                  </w:rPr>
                </w:rPrChange>
              </w:rPr>
              <w:t>Chương 2</w:t>
            </w:r>
            <w:r w:rsidRPr="00900819">
              <w:rPr>
                <w:rFonts w:asciiTheme="minorHAnsi" w:eastAsiaTheme="minorEastAsia" w:hAnsiTheme="minorHAnsi" w:cstheme="minorBidi"/>
                <w:b w:val="0"/>
                <w:sz w:val="24"/>
                <w:szCs w:val="24"/>
                <w:rPrChange w:id="293" w:author="Thắng Đỗ" w:date="2021-06-02T09:02:00Z">
                  <w:rPr>
                    <w:rFonts w:asciiTheme="minorHAnsi" w:eastAsiaTheme="minorEastAsia" w:hAnsiTheme="minorHAnsi" w:cstheme="minorBidi"/>
                    <w:b w:val="0"/>
                    <w:sz w:val="22"/>
                    <w:szCs w:val="22"/>
                  </w:rPr>
                </w:rPrChange>
              </w:rPr>
              <w:tab/>
            </w:r>
            <w:r w:rsidRPr="00900819">
              <w:rPr>
                <w:rStyle w:val="Hyperlink"/>
                <w:sz w:val="24"/>
                <w:szCs w:val="24"/>
                <w:rPrChange w:id="294" w:author="Thắng Đỗ" w:date="2021-06-02T09:02:00Z">
                  <w:rPr>
                    <w:rStyle w:val="Hyperlink"/>
                  </w:rPr>
                </w:rPrChange>
              </w:rPr>
              <w:t>PHÂN TÍCH &amp; THIẾT KẾ HỆ THỐNG</w:t>
            </w:r>
            <w:r w:rsidRPr="00900819">
              <w:rPr>
                <w:webHidden/>
                <w:sz w:val="24"/>
                <w:szCs w:val="24"/>
                <w:rPrChange w:id="295" w:author="Thắng Đỗ" w:date="2021-06-02T09:02:00Z">
                  <w:rPr>
                    <w:webHidden/>
                  </w:rPr>
                </w:rPrChange>
              </w:rPr>
              <w:tab/>
            </w:r>
            <w:r w:rsidRPr="00900819">
              <w:rPr>
                <w:webHidden/>
                <w:sz w:val="24"/>
                <w:szCs w:val="24"/>
                <w:rPrChange w:id="296" w:author="Thắng Đỗ" w:date="2021-06-02T09:02:00Z">
                  <w:rPr>
                    <w:webHidden/>
                  </w:rPr>
                </w:rPrChange>
              </w:rPr>
              <w:fldChar w:fldCharType="begin"/>
            </w:r>
            <w:r w:rsidRPr="00900819">
              <w:rPr>
                <w:webHidden/>
                <w:sz w:val="24"/>
                <w:szCs w:val="24"/>
                <w:rPrChange w:id="297" w:author="Thắng Đỗ" w:date="2021-06-02T09:02:00Z">
                  <w:rPr>
                    <w:webHidden/>
                  </w:rPr>
                </w:rPrChange>
              </w:rPr>
              <w:instrText xml:space="preserve"> PAGEREF _Toc73516933 \h </w:instrText>
            </w:r>
          </w:ins>
          <w:r w:rsidRPr="00900819">
            <w:rPr>
              <w:webHidden/>
              <w:sz w:val="24"/>
              <w:szCs w:val="24"/>
              <w:rPrChange w:id="298" w:author="Thắng Đỗ" w:date="2021-06-02T09:02:00Z">
                <w:rPr>
                  <w:webHidden/>
                  <w:sz w:val="24"/>
                  <w:szCs w:val="24"/>
                </w:rPr>
              </w:rPrChange>
            </w:rPr>
          </w:r>
          <w:r w:rsidRPr="00900819">
            <w:rPr>
              <w:webHidden/>
              <w:sz w:val="24"/>
              <w:szCs w:val="24"/>
              <w:rPrChange w:id="299" w:author="Thắng Đỗ" w:date="2021-06-02T09:02:00Z">
                <w:rPr>
                  <w:webHidden/>
                </w:rPr>
              </w:rPrChange>
            </w:rPr>
            <w:fldChar w:fldCharType="separate"/>
          </w:r>
          <w:ins w:id="300" w:author="Thắng Đỗ" w:date="2021-06-02T09:01:00Z">
            <w:r w:rsidRPr="00900819">
              <w:rPr>
                <w:webHidden/>
                <w:sz w:val="24"/>
                <w:szCs w:val="24"/>
                <w:rPrChange w:id="301" w:author="Thắng Đỗ" w:date="2021-06-02T09:02:00Z">
                  <w:rPr>
                    <w:webHidden/>
                  </w:rPr>
                </w:rPrChange>
              </w:rPr>
              <w:t>10</w:t>
            </w:r>
            <w:r w:rsidRPr="00900819">
              <w:rPr>
                <w:webHidden/>
                <w:sz w:val="24"/>
                <w:szCs w:val="24"/>
                <w:rPrChange w:id="302" w:author="Thắng Đỗ" w:date="2021-06-02T09:02:00Z">
                  <w:rPr>
                    <w:webHidden/>
                  </w:rPr>
                </w:rPrChange>
              </w:rPr>
              <w:fldChar w:fldCharType="end"/>
            </w:r>
            <w:r w:rsidRPr="00900819">
              <w:rPr>
                <w:rStyle w:val="Hyperlink"/>
                <w:sz w:val="24"/>
                <w:szCs w:val="24"/>
                <w:rPrChange w:id="303" w:author="Thắng Đỗ" w:date="2021-06-02T09:02:00Z">
                  <w:rPr>
                    <w:rStyle w:val="Hyperlink"/>
                  </w:rPr>
                </w:rPrChange>
              </w:rPr>
              <w:fldChar w:fldCharType="end"/>
            </w:r>
          </w:ins>
        </w:p>
        <w:p w:rsidR="00900819" w:rsidRPr="00900819" w:rsidRDefault="00900819">
          <w:pPr>
            <w:pStyle w:val="TOC2"/>
            <w:tabs>
              <w:tab w:val="left" w:pos="880"/>
              <w:tab w:val="right" w:leader="dot" w:pos="9379"/>
            </w:tabs>
            <w:rPr>
              <w:ins w:id="304" w:author="Thắng Đỗ" w:date="2021-06-02T09:01:00Z"/>
              <w:rFonts w:asciiTheme="minorHAnsi" w:eastAsiaTheme="minorEastAsia" w:hAnsiTheme="minorHAnsi" w:cstheme="minorBidi"/>
              <w:noProof/>
              <w:sz w:val="24"/>
              <w:szCs w:val="24"/>
              <w:rPrChange w:id="305" w:author="Thắng Đỗ" w:date="2021-06-02T09:02:00Z">
                <w:rPr>
                  <w:ins w:id="306" w:author="Thắng Đỗ" w:date="2021-06-02T09:01:00Z"/>
                  <w:rFonts w:asciiTheme="minorHAnsi" w:eastAsiaTheme="minorEastAsia" w:hAnsiTheme="minorHAnsi" w:cstheme="minorBidi"/>
                  <w:noProof/>
                  <w:sz w:val="22"/>
                  <w:szCs w:val="22"/>
                </w:rPr>
              </w:rPrChange>
            </w:rPr>
          </w:pPr>
          <w:ins w:id="307" w:author="Thắng Đỗ" w:date="2021-06-02T09:01:00Z">
            <w:r w:rsidRPr="00900819">
              <w:rPr>
                <w:rStyle w:val="Hyperlink"/>
                <w:noProof/>
                <w:sz w:val="24"/>
                <w:szCs w:val="24"/>
                <w:rPrChange w:id="308" w:author="Thắng Đỗ" w:date="2021-06-02T09:02:00Z">
                  <w:rPr>
                    <w:rStyle w:val="Hyperlink"/>
                    <w:noProof/>
                  </w:rPr>
                </w:rPrChange>
              </w:rPr>
              <w:fldChar w:fldCharType="begin"/>
            </w:r>
            <w:r w:rsidRPr="00900819">
              <w:rPr>
                <w:rStyle w:val="Hyperlink"/>
                <w:noProof/>
                <w:sz w:val="24"/>
                <w:szCs w:val="24"/>
                <w:rPrChange w:id="309" w:author="Thắng Đỗ" w:date="2021-06-02T09:02:00Z">
                  <w:rPr>
                    <w:rStyle w:val="Hyperlink"/>
                    <w:noProof/>
                  </w:rPr>
                </w:rPrChange>
              </w:rPr>
              <w:instrText xml:space="preserve"> </w:instrText>
            </w:r>
            <w:r w:rsidRPr="00900819">
              <w:rPr>
                <w:noProof/>
                <w:sz w:val="24"/>
                <w:szCs w:val="24"/>
                <w:rPrChange w:id="310" w:author="Thắng Đỗ" w:date="2021-06-02T09:02:00Z">
                  <w:rPr>
                    <w:noProof/>
                  </w:rPr>
                </w:rPrChange>
              </w:rPr>
              <w:instrText>HYPERLINK \l "_Toc73516934"</w:instrText>
            </w:r>
            <w:r w:rsidRPr="00900819">
              <w:rPr>
                <w:rStyle w:val="Hyperlink"/>
                <w:noProof/>
                <w:sz w:val="24"/>
                <w:szCs w:val="24"/>
                <w:rPrChange w:id="311" w:author="Thắng Đỗ" w:date="2021-06-02T09:02:00Z">
                  <w:rPr>
                    <w:rStyle w:val="Hyperlink"/>
                    <w:noProof/>
                  </w:rPr>
                </w:rPrChange>
              </w:rPr>
              <w:instrText xml:space="preserve"> </w:instrText>
            </w:r>
            <w:r w:rsidRPr="00900819">
              <w:rPr>
                <w:rStyle w:val="Hyperlink"/>
                <w:noProof/>
                <w:sz w:val="24"/>
                <w:szCs w:val="24"/>
                <w:rPrChange w:id="312" w:author="Thắng Đỗ" w:date="2021-06-02T09:02:00Z">
                  <w:rPr>
                    <w:rStyle w:val="Hyperlink"/>
                    <w:noProof/>
                  </w:rPr>
                </w:rPrChange>
              </w:rPr>
              <w:fldChar w:fldCharType="separate"/>
            </w:r>
            <w:r w:rsidRPr="00900819">
              <w:rPr>
                <w:rStyle w:val="Hyperlink"/>
                <w:b/>
                <w:noProof/>
                <w:sz w:val="24"/>
                <w:szCs w:val="24"/>
                <w:rPrChange w:id="313" w:author="Thắng Đỗ" w:date="2021-06-02T09:02:00Z">
                  <w:rPr>
                    <w:rStyle w:val="Hyperlink"/>
                    <w:b/>
                    <w:noProof/>
                  </w:rPr>
                </w:rPrChange>
              </w:rPr>
              <w:t>1.</w:t>
            </w:r>
            <w:r w:rsidRPr="00900819">
              <w:rPr>
                <w:rFonts w:asciiTheme="minorHAnsi" w:eastAsiaTheme="minorEastAsia" w:hAnsiTheme="minorHAnsi" w:cstheme="minorBidi"/>
                <w:noProof/>
                <w:sz w:val="24"/>
                <w:szCs w:val="24"/>
                <w:rPrChange w:id="314" w:author="Thắng Đỗ" w:date="2021-06-02T09:02:00Z">
                  <w:rPr>
                    <w:rFonts w:asciiTheme="minorHAnsi" w:eastAsiaTheme="minorEastAsia" w:hAnsiTheme="minorHAnsi" w:cstheme="minorBidi"/>
                    <w:noProof/>
                    <w:sz w:val="22"/>
                    <w:szCs w:val="22"/>
                  </w:rPr>
                </w:rPrChange>
              </w:rPr>
              <w:tab/>
            </w:r>
            <w:r w:rsidRPr="00900819">
              <w:rPr>
                <w:rStyle w:val="Hyperlink"/>
                <w:b/>
                <w:noProof/>
                <w:sz w:val="24"/>
                <w:szCs w:val="24"/>
                <w:rPrChange w:id="315" w:author="Thắng Đỗ" w:date="2021-06-02T09:02:00Z">
                  <w:rPr>
                    <w:rStyle w:val="Hyperlink"/>
                    <w:b/>
                    <w:noProof/>
                  </w:rPr>
                </w:rPrChange>
              </w:rPr>
              <w:t>Khảo sát hệ thống</w:t>
            </w:r>
            <w:r w:rsidRPr="00900819">
              <w:rPr>
                <w:noProof/>
                <w:webHidden/>
                <w:sz w:val="24"/>
                <w:szCs w:val="24"/>
                <w:rPrChange w:id="316" w:author="Thắng Đỗ" w:date="2021-06-02T09:02:00Z">
                  <w:rPr>
                    <w:noProof/>
                    <w:webHidden/>
                  </w:rPr>
                </w:rPrChange>
              </w:rPr>
              <w:tab/>
            </w:r>
            <w:r w:rsidRPr="00900819">
              <w:rPr>
                <w:noProof/>
                <w:webHidden/>
                <w:sz w:val="24"/>
                <w:szCs w:val="24"/>
                <w:rPrChange w:id="317" w:author="Thắng Đỗ" w:date="2021-06-02T09:02:00Z">
                  <w:rPr>
                    <w:noProof/>
                    <w:webHidden/>
                  </w:rPr>
                </w:rPrChange>
              </w:rPr>
              <w:fldChar w:fldCharType="begin"/>
            </w:r>
            <w:r w:rsidRPr="00900819">
              <w:rPr>
                <w:noProof/>
                <w:webHidden/>
                <w:sz w:val="24"/>
                <w:szCs w:val="24"/>
                <w:rPrChange w:id="318" w:author="Thắng Đỗ" w:date="2021-06-02T09:02:00Z">
                  <w:rPr>
                    <w:noProof/>
                    <w:webHidden/>
                  </w:rPr>
                </w:rPrChange>
              </w:rPr>
              <w:instrText xml:space="preserve"> PAGEREF _Toc73516934 \h </w:instrText>
            </w:r>
          </w:ins>
          <w:r w:rsidRPr="00900819">
            <w:rPr>
              <w:noProof/>
              <w:webHidden/>
              <w:sz w:val="24"/>
              <w:szCs w:val="24"/>
              <w:rPrChange w:id="319" w:author="Thắng Đỗ" w:date="2021-06-02T09:02:00Z">
                <w:rPr>
                  <w:noProof/>
                  <w:webHidden/>
                  <w:sz w:val="24"/>
                  <w:szCs w:val="24"/>
                </w:rPr>
              </w:rPrChange>
            </w:rPr>
          </w:r>
          <w:r w:rsidRPr="00900819">
            <w:rPr>
              <w:noProof/>
              <w:webHidden/>
              <w:sz w:val="24"/>
              <w:szCs w:val="24"/>
              <w:rPrChange w:id="320" w:author="Thắng Đỗ" w:date="2021-06-02T09:02:00Z">
                <w:rPr>
                  <w:noProof/>
                  <w:webHidden/>
                </w:rPr>
              </w:rPrChange>
            </w:rPr>
            <w:fldChar w:fldCharType="separate"/>
          </w:r>
          <w:ins w:id="321" w:author="Thắng Đỗ" w:date="2021-06-02T09:01:00Z">
            <w:r w:rsidRPr="00900819">
              <w:rPr>
                <w:noProof/>
                <w:webHidden/>
                <w:sz w:val="24"/>
                <w:szCs w:val="24"/>
                <w:rPrChange w:id="322" w:author="Thắng Đỗ" w:date="2021-06-02T09:02:00Z">
                  <w:rPr>
                    <w:noProof/>
                    <w:webHidden/>
                  </w:rPr>
                </w:rPrChange>
              </w:rPr>
              <w:t>10</w:t>
            </w:r>
            <w:r w:rsidRPr="00900819">
              <w:rPr>
                <w:noProof/>
                <w:webHidden/>
                <w:sz w:val="24"/>
                <w:szCs w:val="24"/>
                <w:rPrChange w:id="323" w:author="Thắng Đỗ" w:date="2021-06-02T09:02:00Z">
                  <w:rPr>
                    <w:noProof/>
                    <w:webHidden/>
                  </w:rPr>
                </w:rPrChange>
              </w:rPr>
              <w:fldChar w:fldCharType="end"/>
            </w:r>
            <w:r w:rsidRPr="00900819">
              <w:rPr>
                <w:rStyle w:val="Hyperlink"/>
                <w:noProof/>
                <w:sz w:val="24"/>
                <w:szCs w:val="24"/>
                <w:rPrChange w:id="324" w:author="Thắng Đỗ" w:date="2021-06-02T09:02:00Z">
                  <w:rPr>
                    <w:rStyle w:val="Hyperlink"/>
                    <w:noProof/>
                  </w:rPr>
                </w:rPrChange>
              </w:rPr>
              <w:fldChar w:fldCharType="end"/>
            </w:r>
          </w:ins>
        </w:p>
        <w:p w:rsidR="00900819" w:rsidRPr="00900819" w:rsidRDefault="00900819">
          <w:pPr>
            <w:pStyle w:val="TOC3"/>
            <w:tabs>
              <w:tab w:val="left" w:pos="1320"/>
              <w:tab w:val="right" w:leader="dot" w:pos="9379"/>
            </w:tabs>
            <w:rPr>
              <w:ins w:id="325" w:author="Thắng Đỗ" w:date="2021-06-02T09:01:00Z"/>
              <w:rFonts w:asciiTheme="minorHAnsi" w:eastAsiaTheme="minorEastAsia" w:hAnsiTheme="minorHAnsi" w:cstheme="minorBidi"/>
              <w:noProof/>
              <w:sz w:val="24"/>
              <w:szCs w:val="24"/>
              <w:rPrChange w:id="326" w:author="Thắng Đỗ" w:date="2021-06-02T09:02:00Z">
                <w:rPr>
                  <w:ins w:id="327" w:author="Thắng Đỗ" w:date="2021-06-02T09:01:00Z"/>
                  <w:rFonts w:asciiTheme="minorHAnsi" w:eastAsiaTheme="minorEastAsia" w:hAnsiTheme="minorHAnsi" w:cstheme="minorBidi"/>
                  <w:noProof/>
                  <w:sz w:val="22"/>
                  <w:szCs w:val="22"/>
                </w:rPr>
              </w:rPrChange>
            </w:rPr>
          </w:pPr>
          <w:ins w:id="328" w:author="Thắng Đỗ" w:date="2021-06-02T09:01:00Z">
            <w:r w:rsidRPr="00900819">
              <w:rPr>
                <w:rStyle w:val="Hyperlink"/>
                <w:noProof/>
                <w:sz w:val="24"/>
                <w:szCs w:val="24"/>
                <w:rPrChange w:id="329" w:author="Thắng Đỗ" w:date="2021-06-02T09:02:00Z">
                  <w:rPr>
                    <w:rStyle w:val="Hyperlink"/>
                    <w:noProof/>
                  </w:rPr>
                </w:rPrChange>
              </w:rPr>
              <w:fldChar w:fldCharType="begin"/>
            </w:r>
            <w:r w:rsidRPr="00900819">
              <w:rPr>
                <w:rStyle w:val="Hyperlink"/>
                <w:noProof/>
                <w:sz w:val="24"/>
                <w:szCs w:val="24"/>
                <w:rPrChange w:id="330" w:author="Thắng Đỗ" w:date="2021-06-02T09:02:00Z">
                  <w:rPr>
                    <w:rStyle w:val="Hyperlink"/>
                    <w:noProof/>
                  </w:rPr>
                </w:rPrChange>
              </w:rPr>
              <w:instrText xml:space="preserve"> </w:instrText>
            </w:r>
            <w:r w:rsidRPr="00900819">
              <w:rPr>
                <w:noProof/>
                <w:sz w:val="24"/>
                <w:szCs w:val="24"/>
                <w:rPrChange w:id="331" w:author="Thắng Đỗ" w:date="2021-06-02T09:02:00Z">
                  <w:rPr>
                    <w:noProof/>
                  </w:rPr>
                </w:rPrChange>
              </w:rPr>
              <w:instrText>HYPERLINK \l "_Toc73516935"</w:instrText>
            </w:r>
            <w:r w:rsidRPr="00900819">
              <w:rPr>
                <w:rStyle w:val="Hyperlink"/>
                <w:noProof/>
                <w:sz w:val="24"/>
                <w:szCs w:val="24"/>
                <w:rPrChange w:id="332" w:author="Thắng Đỗ" w:date="2021-06-02T09:02:00Z">
                  <w:rPr>
                    <w:rStyle w:val="Hyperlink"/>
                    <w:noProof/>
                  </w:rPr>
                </w:rPrChange>
              </w:rPr>
              <w:instrText xml:space="preserve"> </w:instrText>
            </w:r>
            <w:r w:rsidRPr="00900819">
              <w:rPr>
                <w:rStyle w:val="Hyperlink"/>
                <w:noProof/>
                <w:sz w:val="24"/>
                <w:szCs w:val="24"/>
                <w:rPrChange w:id="333" w:author="Thắng Đỗ" w:date="2021-06-02T09:02:00Z">
                  <w:rPr>
                    <w:rStyle w:val="Hyperlink"/>
                    <w:noProof/>
                  </w:rPr>
                </w:rPrChange>
              </w:rPr>
              <w:fldChar w:fldCharType="separate"/>
            </w:r>
            <w:r w:rsidRPr="00900819">
              <w:rPr>
                <w:rStyle w:val="Hyperlink"/>
                <w:b/>
                <w:noProof/>
                <w:sz w:val="24"/>
                <w:szCs w:val="24"/>
                <w:rPrChange w:id="334" w:author="Thắng Đỗ" w:date="2021-06-02T09:02:00Z">
                  <w:rPr>
                    <w:rStyle w:val="Hyperlink"/>
                    <w:b/>
                    <w:noProof/>
                  </w:rPr>
                </w:rPrChange>
              </w:rPr>
              <w:t>1.1.</w:t>
            </w:r>
            <w:r w:rsidRPr="00900819">
              <w:rPr>
                <w:rFonts w:asciiTheme="minorHAnsi" w:eastAsiaTheme="minorEastAsia" w:hAnsiTheme="minorHAnsi" w:cstheme="minorBidi"/>
                <w:noProof/>
                <w:sz w:val="24"/>
                <w:szCs w:val="24"/>
                <w:rPrChange w:id="335" w:author="Thắng Đỗ" w:date="2021-06-02T09:02:00Z">
                  <w:rPr>
                    <w:rFonts w:asciiTheme="minorHAnsi" w:eastAsiaTheme="minorEastAsia" w:hAnsiTheme="minorHAnsi" w:cstheme="minorBidi"/>
                    <w:noProof/>
                    <w:sz w:val="22"/>
                    <w:szCs w:val="22"/>
                  </w:rPr>
                </w:rPrChange>
              </w:rPr>
              <w:tab/>
            </w:r>
            <w:r w:rsidRPr="00900819">
              <w:rPr>
                <w:rStyle w:val="Hyperlink"/>
                <w:b/>
                <w:noProof/>
                <w:sz w:val="24"/>
                <w:szCs w:val="24"/>
                <w:rPrChange w:id="336" w:author="Thắng Đỗ" w:date="2021-06-02T09:02:00Z">
                  <w:rPr>
                    <w:rStyle w:val="Hyperlink"/>
                    <w:b/>
                    <w:noProof/>
                  </w:rPr>
                </w:rPrChange>
              </w:rPr>
              <w:t>Xác định tác nhân</w:t>
            </w:r>
            <w:r w:rsidRPr="00900819">
              <w:rPr>
                <w:noProof/>
                <w:webHidden/>
                <w:sz w:val="24"/>
                <w:szCs w:val="24"/>
                <w:rPrChange w:id="337" w:author="Thắng Đỗ" w:date="2021-06-02T09:02:00Z">
                  <w:rPr>
                    <w:noProof/>
                    <w:webHidden/>
                  </w:rPr>
                </w:rPrChange>
              </w:rPr>
              <w:tab/>
            </w:r>
            <w:r w:rsidRPr="00900819">
              <w:rPr>
                <w:noProof/>
                <w:webHidden/>
                <w:sz w:val="24"/>
                <w:szCs w:val="24"/>
                <w:rPrChange w:id="338" w:author="Thắng Đỗ" w:date="2021-06-02T09:02:00Z">
                  <w:rPr>
                    <w:noProof/>
                    <w:webHidden/>
                  </w:rPr>
                </w:rPrChange>
              </w:rPr>
              <w:fldChar w:fldCharType="begin"/>
            </w:r>
            <w:r w:rsidRPr="00900819">
              <w:rPr>
                <w:noProof/>
                <w:webHidden/>
                <w:sz w:val="24"/>
                <w:szCs w:val="24"/>
                <w:rPrChange w:id="339" w:author="Thắng Đỗ" w:date="2021-06-02T09:02:00Z">
                  <w:rPr>
                    <w:noProof/>
                    <w:webHidden/>
                  </w:rPr>
                </w:rPrChange>
              </w:rPr>
              <w:instrText xml:space="preserve"> PAGEREF _Toc73516935 \h </w:instrText>
            </w:r>
          </w:ins>
          <w:r w:rsidRPr="00900819">
            <w:rPr>
              <w:noProof/>
              <w:webHidden/>
              <w:sz w:val="24"/>
              <w:szCs w:val="24"/>
              <w:rPrChange w:id="340" w:author="Thắng Đỗ" w:date="2021-06-02T09:02:00Z">
                <w:rPr>
                  <w:noProof/>
                  <w:webHidden/>
                  <w:sz w:val="24"/>
                  <w:szCs w:val="24"/>
                </w:rPr>
              </w:rPrChange>
            </w:rPr>
          </w:r>
          <w:r w:rsidRPr="00900819">
            <w:rPr>
              <w:noProof/>
              <w:webHidden/>
              <w:sz w:val="24"/>
              <w:szCs w:val="24"/>
              <w:rPrChange w:id="341" w:author="Thắng Đỗ" w:date="2021-06-02T09:02:00Z">
                <w:rPr>
                  <w:noProof/>
                  <w:webHidden/>
                </w:rPr>
              </w:rPrChange>
            </w:rPr>
            <w:fldChar w:fldCharType="separate"/>
          </w:r>
          <w:ins w:id="342" w:author="Thắng Đỗ" w:date="2021-06-02T09:01:00Z">
            <w:r w:rsidRPr="00900819">
              <w:rPr>
                <w:noProof/>
                <w:webHidden/>
                <w:sz w:val="24"/>
                <w:szCs w:val="24"/>
                <w:rPrChange w:id="343" w:author="Thắng Đỗ" w:date="2021-06-02T09:02:00Z">
                  <w:rPr>
                    <w:noProof/>
                    <w:webHidden/>
                  </w:rPr>
                </w:rPrChange>
              </w:rPr>
              <w:t>10</w:t>
            </w:r>
            <w:r w:rsidRPr="00900819">
              <w:rPr>
                <w:noProof/>
                <w:webHidden/>
                <w:sz w:val="24"/>
                <w:szCs w:val="24"/>
                <w:rPrChange w:id="344" w:author="Thắng Đỗ" w:date="2021-06-02T09:02:00Z">
                  <w:rPr>
                    <w:noProof/>
                    <w:webHidden/>
                  </w:rPr>
                </w:rPrChange>
              </w:rPr>
              <w:fldChar w:fldCharType="end"/>
            </w:r>
            <w:r w:rsidRPr="00900819">
              <w:rPr>
                <w:rStyle w:val="Hyperlink"/>
                <w:noProof/>
                <w:sz w:val="24"/>
                <w:szCs w:val="24"/>
                <w:rPrChange w:id="345" w:author="Thắng Đỗ" w:date="2021-06-02T09:02:00Z">
                  <w:rPr>
                    <w:rStyle w:val="Hyperlink"/>
                    <w:noProof/>
                  </w:rPr>
                </w:rPrChange>
              </w:rPr>
              <w:fldChar w:fldCharType="end"/>
            </w:r>
          </w:ins>
        </w:p>
        <w:p w:rsidR="00900819" w:rsidRPr="00900819" w:rsidRDefault="00900819">
          <w:pPr>
            <w:pStyle w:val="TOC3"/>
            <w:tabs>
              <w:tab w:val="left" w:pos="1320"/>
              <w:tab w:val="right" w:leader="dot" w:pos="9379"/>
            </w:tabs>
            <w:rPr>
              <w:ins w:id="346" w:author="Thắng Đỗ" w:date="2021-06-02T09:01:00Z"/>
              <w:rFonts w:asciiTheme="minorHAnsi" w:eastAsiaTheme="minorEastAsia" w:hAnsiTheme="minorHAnsi" w:cstheme="minorBidi"/>
              <w:noProof/>
              <w:sz w:val="24"/>
              <w:szCs w:val="24"/>
              <w:rPrChange w:id="347" w:author="Thắng Đỗ" w:date="2021-06-02T09:02:00Z">
                <w:rPr>
                  <w:ins w:id="348" w:author="Thắng Đỗ" w:date="2021-06-02T09:01:00Z"/>
                  <w:rFonts w:asciiTheme="minorHAnsi" w:eastAsiaTheme="minorEastAsia" w:hAnsiTheme="minorHAnsi" w:cstheme="minorBidi"/>
                  <w:noProof/>
                  <w:sz w:val="22"/>
                  <w:szCs w:val="22"/>
                </w:rPr>
              </w:rPrChange>
            </w:rPr>
          </w:pPr>
          <w:ins w:id="349" w:author="Thắng Đỗ" w:date="2021-06-02T09:01:00Z">
            <w:r w:rsidRPr="00900819">
              <w:rPr>
                <w:rStyle w:val="Hyperlink"/>
                <w:noProof/>
                <w:sz w:val="24"/>
                <w:szCs w:val="24"/>
                <w:rPrChange w:id="350" w:author="Thắng Đỗ" w:date="2021-06-02T09:02:00Z">
                  <w:rPr>
                    <w:rStyle w:val="Hyperlink"/>
                    <w:noProof/>
                  </w:rPr>
                </w:rPrChange>
              </w:rPr>
              <w:fldChar w:fldCharType="begin"/>
            </w:r>
            <w:r w:rsidRPr="00900819">
              <w:rPr>
                <w:rStyle w:val="Hyperlink"/>
                <w:noProof/>
                <w:sz w:val="24"/>
                <w:szCs w:val="24"/>
                <w:rPrChange w:id="351" w:author="Thắng Đỗ" w:date="2021-06-02T09:02:00Z">
                  <w:rPr>
                    <w:rStyle w:val="Hyperlink"/>
                    <w:noProof/>
                  </w:rPr>
                </w:rPrChange>
              </w:rPr>
              <w:instrText xml:space="preserve"> </w:instrText>
            </w:r>
            <w:r w:rsidRPr="00900819">
              <w:rPr>
                <w:noProof/>
                <w:sz w:val="24"/>
                <w:szCs w:val="24"/>
                <w:rPrChange w:id="352" w:author="Thắng Đỗ" w:date="2021-06-02T09:02:00Z">
                  <w:rPr>
                    <w:noProof/>
                  </w:rPr>
                </w:rPrChange>
              </w:rPr>
              <w:instrText>HYPERLINK \l "_Toc73516936"</w:instrText>
            </w:r>
            <w:r w:rsidRPr="00900819">
              <w:rPr>
                <w:rStyle w:val="Hyperlink"/>
                <w:noProof/>
                <w:sz w:val="24"/>
                <w:szCs w:val="24"/>
                <w:rPrChange w:id="353" w:author="Thắng Đỗ" w:date="2021-06-02T09:02:00Z">
                  <w:rPr>
                    <w:rStyle w:val="Hyperlink"/>
                    <w:noProof/>
                  </w:rPr>
                </w:rPrChange>
              </w:rPr>
              <w:instrText xml:space="preserve"> </w:instrText>
            </w:r>
            <w:r w:rsidRPr="00900819">
              <w:rPr>
                <w:rStyle w:val="Hyperlink"/>
                <w:noProof/>
                <w:sz w:val="24"/>
                <w:szCs w:val="24"/>
                <w:rPrChange w:id="354" w:author="Thắng Đỗ" w:date="2021-06-02T09:02:00Z">
                  <w:rPr>
                    <w:rStyle w:val="Hyperlink"/>
                    <w:noProof/>
                  </w:rPr>
                </w:rPrChange>
              </w:rPr>
              <w:fldChar w:fldCharType="separate"/>
            </w:r>
            <w:r w:rsidRPr="00900819">
              <w:rPr>
                <w:rStyle w:val="Hyperlink"/>
                <w:noProof/>
                <w:sz w:val="24"/>
                <w:szCs w:val="24"/>
                <w:rPrChange w:id="355" w:author="Thắng Đỗ" w:date="2021-06-02T09:02:00Z">
                  <w:rPr>
                    <w:rStyle w:val="Hyperlink"/>
                    <w:noProof/>
                  </w:rPr>
                </w:rPrChange>
              </w:rPr>
              <w:t>1.2.</w:t>
            </w:r>
            <w:r w:rsidRPr="00900819">
              <w:rPr>
                <w:rFonts w:asciiTheme="minorHAnsi" w:eastAsiaTheme="minorEastAsia" w:hAnsiTheme="minorHAnsi" w:cstheme="minorBidi"/>
                <w:noProof/>
                <w:sz w:val="24"/>
                <w:szCs w:val="24"/>
                <w:rPrChange w:id="356" w:author="Thắng Đỗ" w:date="2021-06-02T09:02:00Z">
                  <w:rPr>
                    <w:rFonts w:asciiTheme="minorHAnsi" w:eastAsiaTheme="minorEastAsia" w:hAnsiTheme="minorHAnsi" w:cstheme="minorBidi"/>
                    <w:noProof/>
                    <w:sz w:val="22"/>
                    <w:szCs w:val="22"/>
                  </w:rPr>
                </w:rPrChange>
              </w:rPr>
              <w:tab/>
            </w:r>
            <w:r w:rsidRPr="00900819">
              <w:rPr>
                <w:rStyle w:val="Hyperlink"/>
                <w:noProof/>
                <w:sz w:val="24"/>
                <w:szCs w:val="24"/>
                <w:rPrChange w:id="357" w:author="Thắng Đỗ" w:date="2021-06-02T09:02:00Z">
                  <w:rPr>
                    <w:rStyle w:val="Hyperlink"/>
                    <w:noProof/>
                  </w:rPr>
                </w:rPrChange>
              </w:rPr>
              <w:t>Ca sử dụng</w:t>
            </w:r>
            <w:r w:rsidRPr="00900819">
              <w:rPr>
                <w:noProof/>
                <w:webHidden/>
                <w:sz w:val="24"/>
                <w:szCs w:val="24"/>
                <w:rPrChange w:id="358" w:author="Thắng Đỗ" w:date="2021-06-02T09:02:00Z">
                  <w:rPr>
                    <w:noProof/>
                    <w:webHidden/>
                  </w:rPr>
                </w:rPrChange>
              </w:rPr>
              <w:tab/>
            </w:r>
            <w:r w:rsidRPr="00900819">
              <w:rPr>
                <w:noProof/>
                <w:webHidden/>
                <w:sz w:val="24"/>
                <w:szCs w:val="24"/>
                <w:rPrChange w:id="359" w:author="Thắng Đỗ" w:date="2021-06-02T09:02:00Z">
                  <w:rPr>
                    <w:noProof/>
                    <w:webHidden/>
                  </w:rPr>
                </w:rPrChange>
              </w:rPr>
              <w:fldChar w:fldCharType="begin"/>
            </w:r>
            <w:r w:rsidRPr="00900819">
              <w:rPr>
                <w:noProof/>
                <w:webHidden/>
                <w:sz w:val="24"/>
                <w:szCs w:val="24"/>
                <w:rPrChange w:id="360" w:author="Thắng Đỗ" w:date="2021-06-02T09:02:00Z">
                  <w:rPr>
                    <w:noProof/>
                    <w:webHidden/>
                  </w:rPr>
                </w:rPrChange>
              </w:rPr>
              <w:instrText xml:space="preserve"> PAGEREF _Toc73516936 \h </w:instrText>
            </w:r>
          </w:ins>
          <w:r w:rsidRPr="00900819">
            <w:rPr>
              <w:noProof/>
              <w:webHidden/>
              <w:sz w:val="24"/>
              <w:szCs w:val="24"/>
              <w:rPrChange w:id="361" w:author="Thắng Đỗ" w:date="2021-06-02T09:02:00Z">
                <w:rPr>
                  <w:noProof/>
                  <w:webHidden/>
                  <w:sz w:val="24"/>
                  <w:szCs w:val="24"/>
                </w:rPr>
              </w:rPrChange>
            </w:rPr>
          </w:r>
          <w:r w:rsidRPr="00900819">
            <w:rPr>
              <w:noProof/>
              <w:webHidden/>
              <w:sz w:val="24"/>
              <w:szCs w:val="24"/>
              <w:rPrChange w:id="362" w:author="Thắng Đỗ" w:date="2021-06-02T09:02:00Z">
                <w:rPr>
                  <w:noProof/>
                  <w:webHidden/>
                </w:rPr>
              </w:rPrChange>
            </w:rPr>
            <w:fldChar w:fldCharType="separate"/>
          </w:r>
          <w:ins w:id="363" w:author="Thắng Đỗ" w:date="2021-06-02T09:01:00Z">
            <w:r w:rsidRPr="00900819">
              <w:rPr>
                <w:noProof/>
                <w:webHidden/>
                <w:sz w:val="24"/>
                <w:szCs w:val="24"/>
                <w:rPrChange w:id="364" w:author="Thắng Đỗ" w:date="2021-06-02T09:02:00Z">
                  <w:rPr>
                    <w:noProof/>
                    <w:webHidden/>
                  </w:rPr>
                </w:rPrChange>
              </w:rPr>
              <w:t>10</w:t>
            </w:r>
            <w:r w:rsidRPr="00900819">
              <w:rPr>
                <w:noProof/>
                <w:webHidden/>
                <w:sz w:val="24"/>
                <w:szCs w:val="24"/>
                <w:rPrChange w:id="365" w:author="Thắng Đỗ" w:date="2021-06-02T09:02:00Z">
                  <w:rPr>
                    <w:noProof/>
                    <w:webHidden/>
                  </w:rPr>
                </w:rPrChange>
              </w:rPr>
              <w:fldChar w:fldCharType="end"/>
            </w:r>
            <w:r w:rsidRPr="00900819">
              <w:rPr>
                <w:rStyle w:val="Hyperlink"/>
                <w:noProof/>
                <w:sz w:val="24"/>
                <w:szCs w:val="24"/>
                <w:rPrChange w:id="366" w:author="Thắng Đỗ" w:date="2021-06-02T09:02:00Z">
                  <w:rPr>
                    <w:rStyle w:val="Hyperlink"/>
                    <w:noProof/>
                  </w:rPr>
                </w:rPrChange>
              </w:rPr>
              <w:fldChar w:fldCharType="end"/>
            </w:r>
          </w:ins>
        </w:p>
        <w:p w:rsidR="00900819" w:rsidRPr="00900819" w:rsidRDefault="00900819">
          <w:pPr>
            <w:pStyle w:val="TOC2"/>
            <w:tabs>
              <w:tab w:val="left" w:pos="880"/>
              <w:tab w:val="right" w:leader="dot" w:pos="9379"/>
            </w:tabs>
            <w:rPr>
              <w:ins w:id="367" w:author="Thắng Đỗ" w:date="2021-06-02T09:01:00Z"/>
              <w:rFonts w:asciiTheme="minorHAnsi" w:eastAsiaTheme="minorEastAsia" w:hAnsiTheme="minorHAnsi" w:cstheme="minorBidi"/>
              <w:noProof/>
              <w:sz w:val="24"/>
              <w:szCs w:val="24"/>
              <w:rPrChange w:id="368" w:author="Thắng Đỗ" w:date="2021-06-02T09:02:00Z">
                <w:rPr>
                  <w:ins w:id="369" w:author="Thắng Đỗ" w:date="2021-06-02T09:01:00Z"/>
                  <w:rFonts w:asciiTheme="minorHAnsi" w:eastAsiaTheme="minorEastAsia" w:hAnsiTheme="minorHAnsi" w:cstheme="minorBidi"/>
                  <w:noProof/>
                  <w:sz w:val="22"/>
                  <w:szCs w:val="22"/>
                </w:rPr>
              </w:rPrChange>
            </w:rPr>
          </w:pPr>
          <w:ins w:id="370" w:author="Thắng Đỗ" w:date="2021-06-02T09:01:00Z">
            <w:r w:rsidRPr="00900819">
              <w:rPr>
                <w:rStyle w:val="Hyperlink"/>
                <w:noProof/>
                <w:sz w:val="24"/>
                <w:szCs w:val="24"/>
                <w:rPrChange w:id="371" w:author="Thắng Đỗ" w:date="2021-06-02T09:02:00Z">
                  <w:rPr>
                    <w:rStyle w:val="Hyperlink"/>
                    <w:noProof/>
                  </w:rPr>
                </w:rPrChange>
              </w:rPr>
              <w:fldChar w:fldCharType="begin"/>
            </w:r>
            <w:r w:rsidRPr="00900819">
              <w:rPr>
                <w:rStyle w:val="Hyperlink"/>
                <w:noProof/>
                <w:sz w:val="24"/>
                <w:szCs w:val="24"/>
                <w:rPrChange w:id="372" w:author="Thắng Đỗ" w:date="2021-06-02T09:02:00Z">
                  <w:rPr>
                    <w:rStyle w:val="Hyperlink"/>
                    <w:noProof/>
                  </w:rPr>
                </w:rPrChange>
              </w:rPr>
              <w:instrText xml:space="preserve"> </w:instrText>
            </w:r>
            <w:r w:rsidRPr="00900819">
              <w:rPr>
                <w:noProof/>
                <w:sz w:val="24"/>
                <w:szCs w:val="24"/>
                <w:rPrChange w:id="373" w:author="Thắng Đỗ" w:date="2021-06-02T09:02:00Z">
                  <w:rPr>
                    <w:noProof/>
                  </w:rPr>
                </w:rPrChange>
              </w:rPr>
              <w:instrText>HYPERLINK \l "_Toc73516937"</w:instrText>
            </w:r>
            <w:r w:rsidRPr="00900819">
              <w:rPr>
                <w:rStyle w:val="Hyperlink"/>
                <w:noProof/>
                <w:sz w:val="24"/>
                <w:szCs w:val="24"/>
                <w:rPrChange w:id="374" w:author="Thắng Đỗ" w:date="2021-06-02T09:02:00Z">
                  <w:rPr>
                    <w:rStyle w:val="Hyperlink"/>
                    <w:noProof/>
                  </w:rPr>
                </w:rPrChange>
              </w:rPr>
              <w:instrText xml:space="preserve"> </w:instrText>
            </w:r>
            <w:r w:rsidRPr="00900819">
              <w:rPr>
                <w:rStyle w:val="Hyperlink"/>
                <w:noProof/>
                <w:sz w:val="24"/>
                <w:szCs w:val="24"/>
                <w:rPrChange w:id="375" w:author="Thắng Đỗ" w:date="2021-06-02T09:02:00Z">
                  <w:rPr>
                    <w:rStyle w:val="Hyperlink"/>
                    <w:noProof/>
                  </w:rPr>
                </w:rPrChange>
              </w:rPr>
              <w:fldChar w:fldCharType="separate"/>
            </w:r>
            <w:r w:rsidRPr="00900819">
              <w:rPr>
                <w:rStyle w:val="Hyperlink"/>
                <w:b/>
                <w:noProof/>
                <w:sz w:val="24"/>
                <w:szCs w:val="24"/>
                <w:rPrChange w:id="376" w:author="Thắng Đỗ" w:date="2021-06-02T09:02:00Z">
                  <w:rPr>
                    <w:rStyle w:val="Hyperlink"/>
                    <w:b/>
                    <w:noProof/>
                  </w:rPr>
                </w:rPrChange>
              </w:rPr>
              <w:t>2.</w:t>
            </w:r>
            <w:r w:rsidRPr="00900819">
              <w:rPr>
                <w:rFonts w:asciiTheme="minorHAnsi" w:eastAsiaTheme="minorEastAsia" w:hAnsiTheme="minorHAnsi" w:cstheme="minorBidi"/>
                <w:noProof/>
                <w:sz w:val="24"/>
                <w:szCs w:val="24"/>
                <w:rPrChange w:id="377" w:author="Thắng Đỗ" w:date="2021-06-02T09:02:00Z">
                  <w:rPr>
                    <w:rFonts w:asciiTheme="minorHAnsi" w:eastAsiaTheme="minorEastAsia" w:hAnsiTheme="minorHAnsi" w:cstheme="minorBidi"/>
                    <w:noProof/>
                    <w:sz w:val="22"/>
                    <w:szCs w:val="22"/>
                  </w:rPr>
                </w:rPrChange>
              </w:rPr>
              <w:tab/>
            </w:r>
            <w:r w:rsidRPr="00900819">
              <w:rPr>
                <w:rStyle w:val="Hyperlink"/>
                <w:b/>
                <w:noProof/>
                <w:sz w:val="24"/>
                <w:szCs w:val="24"/>
                <w:rPrChange w:id="378" w:author="Thắng Đỗ" w:date="2021-06-02T09:02:00Z">
                  <w:rPr>
                    <w:rStyle w:val="Hyperlink"/>
                    <w:b/>
                    <w:noProof/>
                  </w:rPr>
                </w:rPrChange>
              </w:rPr>
              <w:t>Mô hình hóa yêu cầu – biểu đồ Use-Case</w:t>
            </w:r>
            <w:r w:rsidRPr="00900819">
              <w:rPr>
                <w:noProof/>
                <w:webHidden/>
                <w:sz w:val="24"/>
                <w:szCs w:val="24"/>
                <w:rPrChange w:id="379" w:author="Thắng Đỗ" w:date="2021-06-02T09:02:00Z">
                  <w:rPr>
                    <w:noProof/>
                    <w:webHidden/>
                  </w:rPr>
                </w:rPrChange>
              </w:rPr>
              <w:tab/>
            </w:r>
            <w:r w:rsidRPr="00900819">
              <w:rPr>
                <w:noProof/>
                <w:webHidden/>
                <w:sz w:val="24"/>
                <w:szCs w:val="24"/>
                <w:rPrChange w:id="380" w:author="Thắng Đỗ" w:date="2021-06-02T09:02:00Z">
                  <w:rPr>
                    <w:noProof/>
                    <w:webHidden/>
                  </w:rPr>
                </w:rPrChange>
              </w:rPr>
              <w:fldChar w:fldCharType="begin"/>
            </w:r>
            <w:r w:rsidRPr="00900819">
              <w:rPr>
                <w:noProof/>
                <w:webHidden/>
                <w:sz w:val="24"/>
                <w:szCs w:val="24"/>
                <w:rPrChange w:id="381" w:author="Thắng Đỗ" w:date="2021-06-02T09:02:00Z">
                  <w:rPr>
                    <w:noProof/>
                    <w:webHidden/>
                  </w:rPr>
                </w:rPrChange>
              </w:rPr>
              <w:instrText xml:space="preserve"> PAGEREF _Toc73516937 \h </w:instrText>
            </w:r>
          </w:ins>
          <w:r w:rsidRPr="00900819">
            <w:rPr>
              <w:noProof/>
              <w:webHidden/>
              <w:sz w:val="24"/>
              <w:szCs w:val="24"/>
              <w:rPrChange w:id="382" w:author="Thắng Đỗ" w:date="2021-06-02T09:02:00Z">
                <w:rPr>
                  <w:noProof/>
                  <w:webHidden/>
                  <w:sz w:val="24"/>
                  <w:szCs w:val="24"/>
                </w:rPr>
              </w:rPrChange>
            </w:rPr>
          </w:r>
          <w:r w:rsidRPr="00900819">
            <w:rPr>
              <w:noProof/>
              <w:webHidden/>
              <w:sz w:val="24"/>
              <w:szCs w:val="24"/>
              <w:rPrChange w:id="383" w:author="Thắng Đỗ" w:date="2021-06-02T09:02:00Z">
                <w:rPr>
                  <w:noProof/>
                  <w:webHidden/>
                </w:rPr>
              </w:rPrChange>
            </w:rPr>
            <w:fldChar w:fldCharType="separate"/>
          </w:r>
          <w:ins w:id="384" w:author="Thắng Đỗ" w:date="2021-06-02T09:01:00Z">
            <w:r w:rsidRPr="00900819">
              <w:rPr>
                <w:noProof/>
                <w:webHidden/>
                <w:sz w:val="24"/>
                <w:szCs w:val="24"/>
                <w:rPrChange w:id="385" w:author="Thắng Đỗ" w:date="2021-06-02T09:02:00Z">
                  <w:rPr>
                    <w:noProof/>
                    <w:webHidden/>
                  </w:rPr>
                </w:rPrChange>
              </w:rPr>
              <w:t>11</w:t>
            </w:r>
            <w:r w:rsidRPr="00900819">
              <w:rPr>
                <w:noProof/>
                <w:webHidden/>
                <w:sz w:val="24"/>
                <w:szCs w:val="24"/>
                <w:rPrChange w:id="386" w:author="Thắng Đỗ" w:date="2021-06-02T09:02:00Z">
                  <w:rPr>
                    <w:noProof/>
                    <w:webHidden/>
                  </w:rPr>
                </w:rPrChange>
              </w:rPr>
              <w:fldChar w:fldCharType="end"/>
            </w:r>
            <w:r w:rsidRPr="00900819">
              <w:rPr>
                <w:rStyle w:val="Hyperlink"/>
                <w:noProof/>
                <w:sz w:val="24"/>
                <w:szCs w:val="24"/>
                <w:rPrChange w:id="387" w:author="Thắng Đỗ" w:date="2021-06-02T09:02:00Z">
                  <w:rPr>
                    <w:rStyle w:val="Hyperlink"/>
                    <w:noProof/>
                  </w:rPr>
                </w:rPrChange>
              </w:rPr>
              <w:fldChar w:fldCharType="end"/>
            </w:r>
          </w:ins>
        </w:p>
        <w:p w:rsidR="00900819" w:rsidRPr="00900819" w:rsidRDefault="00900819">
          <w:pPr>
            <w:pStyle w:val="TOC2"/>
            <w:tabs>
              <w:tab w:val="left" w:pos="880"/>
              <w:tab w:val="right" w:leader="dot" w:pos="9379"/>
            </w:tabs>
            <w:rPr>
              <w:ins w:id="388" w:author="Thắng Đỗ" w:date="2021-06-02T09:01:00Z"/>
              <w:rFonts w:asciiTheme="minorHAnsi" w:eastAsiaTheme="minorEastAsia" w:hAnsiTheme="minorHAnsi" w:cstheme="minorBidi"/>
              <w:noProof/>
              <w:sz w:val="24"/>
              <w:szCs w:val="24"/>
              <w:rPrChange w:id="389" w:author="Thắng Đỗ" w:date="2021-06-02T09:02:00Z">
                <w:rPr>
                  <w:ins w:id="390" w:author="Thắng Đỗ" w:date="2021-06-02T09:01:00Z"/>
                  <w:rFonts w:asciiTheme="minorHAnsi" w:eastAsiaTheme="minorEastAsia" w:hAnsiTheme="minorHAnsi" w:cstheme="minorBidi"/>
                  <w:noProof/>
                  <w:sz w:val="22"/>
                  <w:szCs w:val="22"/>
                </w:rPr>
              </w:rPrChange>
            </w:rPr>
          </w:pPr>
          <w:ins w:id="391" w:author="Thắng Đỗ" w:date="2021-06-02T09:01:00Z">
            <w:r w:rsidRPr="00900819">
              <w:rPr>
                <w:rStyle w:val="Hyperlink"/>
                <w:noProof/>
                <w:sz w:val="24"/>
                <w:szCs w:val="24"/>
                <w:rPrChange w:id="392" w:author="Thắng Đỗ" w:date="2021-06-02T09:02:00Z">
                  <w:rPr>
                    <w:rStyle w:val="Hyperlink"/>
                    <w:noProof/>
                  </w:rPr>
                </w:rPrChange>
              </w:rPr>
              <w:fldChar w:fldCharType="begin"/>
            </w:r>
            <w:r w:rsidRPr="00900819">
              <w:rPr>
                <w:rStyle w:val="Hyperlink"/>
                <w:noProof/>
                <w:sz w:val="24"/>
                <w:szCs w:val="24"/>
                <w:rPrChange w:id="393" w:author="Thắng Đỗ" w:date="2021-06-02T09:02:00Z">
                  <w:rPr>
                    <w:rStyle w:val="Hyperlink"/>
                    <w:noProof/>
                  </w:rPr>
                </w:rPrChange>
              </w:rPr>
              <w:instrText xml:space="preserve"> </w:instrText>
            </w:r>
            <w:r w:rsidRPr="00900819">
              <w:rPr>
                <w:noProof/>
                <w:sz w:val="24"/>
                <w:szCs w:val="24"/>
                <w:rPrChange w:id="394" w:author="Thắng Đỗ" w:date="2021-06-02T09:02:00Z">
                  <w:rPr>
                    <w:noProof/>
                  </w:rPr>
                </w:rPrChange>
              </w:rPr>
              <w:instrText>HYPERLINK \l "_Toc73516938"</w:instrText>
            </w:r>
            <w:r w:rsidRPr="00900819">
              <w:rPr>
                <w:rStyle w:val="Hyperlink"/>
                <w:noProof/>
                <w:sz w:val="24"/>
                <w:szCs w:val="24"/>
                <w:rPrChange w:id="395" w:author="Thắng Đỗ" w:date="2021-06-02T09:02:00Z">
                  <w:rPr>
                    <w:rStyle w:val="Hyperlink"/>
                    <w:noProof/>
                  </w:rPr>
                </w:rPrChange>
              </w:rPr>
              <w:instrText xml:space="preserve"> </w:instrText>
            </w:r>
            <w:r w:rsidRPr="00900819">
              <w:rPr>
                <w:rStyle w:val="Hyperlink"/>
                <w:noProof/>
                <w:sz w:val="24"/>
                <w:szCs w:val="24"/>
                <w:rPrChange w:id="396" w:author="Thắng Đỗ" w:date="2021-06-02T09:02:00Z">
                  <w:rPr>
                    <w:rStyle w:val="Hyperlink"/>
                    <w:noProof/>
                  </w:rPr>
                </w:rPrChange>
              </w:rPr>
              <w:fldChar w:fldCharType="separate"/>
            </w:r>
            <w:r w:rsidRPr="00900819">
              <w:rPr>
                <w:rStyle w:val="Hyperlink"/>
                <w:b/>
                <w:noProof/>
                <w:sz w:val="24"/>
                <w:szCs w:val="24"/>
                <w:rPrChange w:id="397" w:author="Thắng Đỗ" w:date="2021-06-02T09:02:00Z">
                  <w:rPr>
                    <w:rStyle w:val="Hyperlink"/>
                    <w:b/>
                    <w:noProof/>
                  </w:rPr>
                </w:rPrChange>
              </w:rPr>
              <w:t>3.</w:t>
            </w:r>
            <w:r w:rsidRPr="00900819">
              <w:rPr>
                <w:rFonts w:asciiTheme="minorHAnsi" w:eastAsiaTheme="minorEastAsia" w:hAnsiTheme="minorHAnsi" w:cstheme="minorBidi"/>
                <w:noProof/>
                <w:sz w:val="24"/>
                <w:szCs w:val="24"/>
                <w:rPrChange w:id="398" w:author="Thắng Đỗ" w:date="2021-06-02T09:02:00Z">
                  <w:rPr>
                    <w:rFonts w:asciiTheme="minorHAnsi" w:eastAsiaTheme="minorEastAsia" w:hAnsiTheme="minorHAnsi" w:cstheme="minorBidi"/>
                    <w:noProof/>
                    <w:sz w:val="22"/>
                    <w:szCs w:val="22"/>
                  </w:rPr>
                </w:rPrChange>
              </w:rPr>
              <w:tab/>
            </w:r>
            <w:r w:rsidRPr="00900819">
              <w:rPr>
                <w:rStyle w:val="Hyperlink"/>
                <w:b/>
                <w:noProof/>
                <w:sz w:val="24"/>
                <w:szCs w:val="24"/>
                <w:rPrChange w:id="399" w:author="Thắng Đỗ" w:date="2021-06-02T09:02:00Z">
                  <w:rPr>
                    <w:rStyle w:val="Hyperlink"/>
                    <w:b/>
                    <w:noProof/>
                  </w:rPr>
                </w:rPrChange>
              </w:rPr>
              <w:t>Mô hình hóa cấu trúc – Biểu đồ class</w:t>
            </w:r>
            <w:r w:rsidRPr="00900819">
              <w:rPr>
                <w:noProof/>
                <w:webHidden/>
                <w:sz w:val="24"/>
                <w:szCs w:val="24"/>
                <w:rPrChange w:id="400" w:author="Thắng Đỗ" w:date="2021-06-02T09:02:00Z">
                  <w:rPr>
                    <w:noProof/>
                    <w:webHidden/>
                  </w:rPr>
                </w:rPrChange>
              </w:rPr>
              <w:tab/>
            </w:r>
            <w:r w:rsidRPr="00900819">
              <w:rPr>
                <w:noProof/>
                <w:webHidden/>
                <w:sz w:val="24"/>
                <w:szCs w:val="24"/>
                <w:rPrChange w:id="401" w:author="Thắng Đỗ" w:date="2021-06-02T09:02:00Z">
                  <w:rPr>
                    <w:noProof/>
                    <w:webHidden/>
                  </w:rPr>
                </w:rPrChange>
              </w:rPr>
              <w:fldChar w:fldCharType="begin"/>
            </w:r>
            <w:r w:rsidRPr="00900819">
              <w:rPr>
                <w:noProof/>
                <w:webHidden/>
                <w:sz w:val="24"/>
                <w:szCs w:val="24"/>
                <w:rPrChange w:id="402" w:author="Thắng Đỗ" w:date="2021-06-02T09:02:00Z">
                  <w:rPr>
                    <w:noProof/>
                    <w:webHidden/>
                  </w:rPr>
                </w:rPrChange>
              </w:rPr>
              <w:instrText xml:space="preserve"> PAGEREF _Toc73516938 \h </w:instrText>
            </w:r>
          </w:ins>
          <w:r w:rsidRPr="00900819">
            <w:rPr>
              <w:noProof/>
              <w:webHidden/>
              <w:sz w:val="24"/>
              <w:szCs w:val="24"/>
              <w:rPrChange w:id="403" w:author="Thắng Đỗ" w:date="2021-06-02T09:02:00Z">
                <w:rPr>
                  <w:noProof/>
                  <w:webHidden/>
                  <w:sz w:val="24"/>
                  <w:szCs w:val="24"/>
                </w:rPr>
              </w:rPrChange>
            </w:rPr>
          </w:r>
          <w:r w:rsidRPr="00900819">
            <w:rPr>
              <w:noProof/>
              <w:webHidden/>
              <w:sz w:val="24"/>
              <w:szCs w:val="24"/>
              <w:rPrChange w:id="404" w:author="Thắng Đỗ" w:date="2021-06-02T09:02:00Z">
                <w:rPr>
                  <w:noProof/>
                  <w:webHidden/>
                </w:rPr>
              </w:rPrChange>
            </w:rPr>
            <w:fldChar w:fldCharType="separate"/>
          </w:r>
          <w:ins w:id="405" w:author="Thắng Đỗ" w:date="2021-06-02T09:01:00Z">
            <w:r w:rsidRPr="00900819">
              <w:rPr>
                <w:noProof/>
                <w:webHidden/>
                <w:sz w:val="24"/>
                <w:szCs w:val="24"/>
                <w:rPrChange w:id="406" w:author="Thắng Đỗ" w:date="2021-06-02T09:02:00Z">
                  <w:rPr>
                    <w:noProof/>
                    <w:webHidden/>
                  </w:rPr>
                </w:rPrChange>
              </w:rPr>
              <w:t>12</w:t>
            </w:r>
            <w:r w:rsidRPr="00900819">
              <w:rPr>
                <w:noProof/>
                <w:webHidden/>
                <w:sz w:val="24"/>
                <w:szCs w:val="24"/>
                <w:rPrChange w:id="407" w:author="Thắng Đỗ" w:date="2021-06-02T09:02:00Z">
                  <w:rPr>
                    <w:noProof/>
                    <w:webHidden/>
                  </w:rPr>
                </w:rPrChange>
              </w:rPr>
              <w:fldChar w:fldCharType="end"/>
            </w:r>
            <w:r w:rsidRPr="00900819">
              <w:rPr>
                <w:rStyle w:val="Hyperlink"/>
                <w:noProof/>
                <w:sz w:val="24"/>
                <w:szCs w:val="24"/>
                <w:rPrChange w:id="408" w:author="Thắng Đỗ" w:date="2021-06-02T09:02:00Z">
                  <w:rPr>
                    <w:rStyle w:val="Hyperlink"/>
                    <w:noProof/>
                  </w:rPr>
                </w:rPrChange>
              </w:rPr>
              <w:fldChar w:fldCharType="end"/>
            </w:r>
          </w:ins>
        </w:p>
        <w:p w:rsidR="00900819" w:rsidRPr="00900819" w:rsidRDefault="00900819">
          <w:pPr>
            <w:pStyle w:val="TOC3"/>
            <w:tabs>
              <w:tab w:val="left" w:pos="1320"/>
              <w:tab w:val="right" w:leader="dot" w:pos="9379"/>
            </w:tabs>
            <w:rPr>
              <w:ins w:id="409" w:author="Thắng Đỗ" w:date="2021-06-02T09:01:00Z"/>
              <w:rFonts w:asciiTheme="minorHAnsi" w:eastAsiaTheme="minorEastAsia" w:hAnsiTheme="minorHAnsi" w:cstheme="minorBidi"/>
              <w:noProof/>
              <w:sz w:val="24"/>
              <w:szCs w:val="24"/>
              <w:rPrChange w:id="410" w:author="Thắng Đỗ" w:date="2021-06-02T09:02:00Z">
                <w:rPr>
                  <w:ins w:id="411" w:author="Thắng Đỗ" w:date="2021-06-02T09:01:00Z"/>
                  <w:rFonts w:asciiTheme="minorHAnsi" w:eastAsiaTheme="minorEastAsia" w:hAnsiTheme="minorHAnsi" w:cstheme="minorBidi"/>
                  <w:noProof/>
                  <w:sz w:val="22"/>
                  <w:szCs w:val="22"/>
                </w:rPr>
              </w:rPrChange>
            </w:rPr>
          </w:pPr>
          <w:ins w:id="412" w:author="Thắng Đỗ" w:date="2021-06-02T09:01:00Z">
            <w:r w:rsidRPr="00900819">
              <w:rPr>
                <w:rStyle w:val="Hyperlink"/>
                <w:noProof/>
                <w:sz w:val="24"/>
                <w:szCs w:val="24"/>
                <w:rPrChange w:id="413" w:author="Thắng Đỗ" w:date="2021-06-02T09:02:00Z">
                  <w:rPr>
                    <w:rStyle w:val="Hyperlink"/>
                    <w:noProof/>
                  </w:rPr>
                </w:rPrChange>
              </w:rPr>
              <w:fldChar w:fldCharType="begin"/>
            </w:r>
            <w:r w:rsidRPr="00900819">
              <w:rPr>
                <w:rStyle w:val="Hyperlink"/>
                <w:noProof/>
                <w:sz w:val="24"/>
                <w:szCs w:val="24"/>
                <w:rPrChange w:id="414" w:author="Thắng Đỗ" w:date="2021-06-02T09:02:00Z">
                  <w:rPr>
                    <w:rStyle w:val="Hyperlink"/>
                    <w:noProof/>
                  </w:rPr>
                </w:rPrChange>
              </w:rPr>
              <w:instrText xml:space="preserve"> </w:instrText>
            </w:r>
            <w:r w:rsidRPr="00900819">
              <w:rPr>
                <w:noProof/>
                <w:sz w:val="24"/>
                <w:szCs w:val="24"/>
                <w:rPrChange w:id="415" w:author="Thắng Đỗ" w:date="2021-06-02T09:02:00Z">
                  <w:rPr>
                    <w:noProof/>
                  </w:rPr>
                </w:rPrChange>
              </w:rPr>
              <w:instrText>HYPERLINK \l "_Toc73516939"</w:instrText>
            </w:r>
            <w:r w:rsidRPr="00900819">
              <w:rPr>
                <w:rStyle w:val="Hyperlink"/>
                <w:noProof/>
                <w:sz w:val="24"/>
                <w:szCs w:val="24"/>
                <w:rPrChange w:id="416" w:author="Thắng Đỗ" w:date="2021-06-02T09:02:00Z">
                  <w:rPr>
                    <w:rStyle w:val="Hyperlink"/>
                    <w:noProof/>
                  </w:rPr>
                </w:rPrChange>
              </w:rPr>
              <w:instrText xml:space="preserve"> </w:instrText>
            </w:r>
            <w:r w:rsidRPr="00900819">
              <w:rPr>
                <w:rStyle w:val="Hyperlink"/>
                <w:noProof/>
                <w:sz w:val="24"/>
                <w:szCs w:val="24"/>
                <w:rPrChange w:id="417" w:author="Thắng Đỗ" w:date="2021-06-02T09:02:00Z">
                  <w:rPr>
                    <w:rStyle w:val="Hyperlink"/>
                    <w:noProof/>
                  </w:rPr>
                </w:rPrChange>
              </w:rPr>
              <w:fldChar w:fldCharType="separate"/>
            </w:r>
            <w:r w:rsidRPr="00900819">
              <w:rPr>
                <w:rStyle w:val="Hyperlink"/>
                <w:b/>
                <w:noProof/>
                <w:sz w:val="24"/>
                <w:szCs w:val="24"/>
                <w:rPrChange w:id="418" w:author="Thắng Đỗ" w:date="2021-06-02T09:02:00Z">
                  <w:rPr>
                    <w:rStyle w:val="Hyperlink"/>
                    <w:b/>
                    <w:noProof/>
                  </w:rPr>
                </w:rPrChange>
              </w:rPr>
              <w:t>3.1.</w:t>
            </w:r>
            <w:r w:rsidRPr="00900819">
              <w:rPr>
                <w:rFonts w:asciiTheme="minorHAnsi" w:eastAsiaTheme="minorEastAsia" w:hAnsiTheme="minorHAnsi" w:cstheme="minorBidi"/>
                <w:noProof/>
                <w:sz w:val="24"/>
                <w:szCs w:val="24"/>
                <w:rPrChange w:id="419" w:author="Thắng Đỗ" w:date="2021-06-02T09:02:00Z">
                  <w:rPr>
                    <w:rFonts w:asciiTheme="minorHAnsi" w:eastAsiaTheme="minorEastAsia" w:hAnsiTheme="minorHAnsi" w:cstheme="minorBidi"/>
                    <w:noProof/>
                    <w:sz w:val="22"/>
                    <w:szCs w:val="22"/>
                  </w:rPr>
                </w:rPrChange>
              </w:rPr>
              <w:tab/>
            </w:r>
            <w:r w:rsidRPr="00900819">
              <w:rPr>
                <w:rStyle w:val="Hyperlink"/>
                <w:noProof/>
                <w:sz w:val="24"/>
                <w:szCs w:val="24"/>
                <w:rPrChange w:id="420" w:author="Thắng Đỗ" w:date="2021-06-02T09:02:00Z">
                  <w:rPr>
                    <w:rStyle w:val="Hyperlink"/>
                    <w:noProof/>
                  </w:rPr>
                </w:rPrChange>
              </w:rPr>
              <w:t>Phân tích</w:t>
            </w:r>
            <w:r w:rsidRPr="00900819">
              <w:rPr>
                <w:noProof/>
                <w:webHidden/>
                <w:sz w:val="24"/>
                <w:szCs w:val="24"/>
                <w:rPrChange w:id="421" w:author="Thắng Đỗ" w:date="2021-06-02T09:02:00Z">
                  <w:rPr>
                    <w:noProof/>
                    <w:webHidden/>
                  </w:rPr>
                </w:rPrChange>
              </w:rPr>
              <w:tab/>
            </w:r>
            <w:r w:rsidRPr="00900819">
              <w:rPr>
                <w:noProof/>
                <w:webHidden/>
                <w:sz w:val="24"/>
                <w:szCs w:val="24"/>
                <w:rPrChange w:id="422" w:author="Thắng Đỗ" w:date="2021-06-02T09:02:00Z">
                  <w:rPr>
                    <w:noProof/>
                    <w:webHidden/>
                  </w:rPr>
                </w:rPrChange>
              </w:rPr>
              <w:fldChar w:fldCharType="begin"/>
            </w:r>
            <w:r w:rsidRPr="00900819">
              <w:rPr>
                <w:noProof/>
                <w:webHidden/>
                <w:sz w:val="24"/>
                <w:szCs w:val="24"/>
                <w:rPrChange w:id="423" w:author="Thắng Đỗ" w:date="2021-06-02T09:02:00Z">
                  <w:rPr>
                    <w:noProof/>
                    <w:webHidden/>
                  </w:rPr>
                </w:rPrChange>
              </w:rPr>
              <w:instrText xml:space="preserve"> PAGEREF _Toc73516939 \h </w:instrText>
            </w:r>
          </w:ins>
          <w:r w:rsidRPr="00900819">
            <w:rPr>
              <w:noProof/>
              <w:webHidden/>
              <w:sz w:val="24"/>
              <w:szCs w:val="24"/>
              <w:rPrChange w:id="424" w:author="Thắng Đỗ" w:date="2021-06-02T09:02:00Z">
                <w:rPr>
                  <w:noProof/>
                  <w:webHidden/>
                  <w:sz w:val="24"/>
                  <w:szCs w:val="24"/>
                </w:rPr>
              </w:rPrChange>
            </w:rPr>
          </w:r>
          <w:r w:rsidRPr="00900819">
            <w:rPr>
              <w:noProof/>
              <w:webHidden/>
              <w:sz w:val="24"/>
              <w:szCs w:val="24"/>
              <w:rPrChange w:id="425" w:author="Thắng Đỗ" w:date="2021-06-02T09:02:00Z">
                <w:rPr>
                  <w:noProof/>
                  <w:webHidden/>
                </w:rPr>
              </w:rPrChange>
            </w:rPr>
            <w:fldChar w:fldCharType="separate"/>
          </w:r>
          <w:ins w:id="426" w:author="Thắng Đỗ" w:date="2021-06-02T09:01:00Z">
            <w:r w:rsidRPr="00900819">
              <w:rPr>
                <w:noProof/>
                <w:webHidden/>
                <w:sz w:val="24"/>
                <w:szCs w:val="24"/>
                <w:rPrChange w:id="427" w:author="Thắng Đỗ" w:date="2021-06-02T09:02:00Z">
                  <w:rPr>
                    <w:noProof/>
                    <w:webHidden/>
                  </w:rPr>
                </w:rPrChange>
              </w:rPr>
              <w:t>12</w:t>
            </w:r>
            <w:r w:rsidRPr="00900819">
              <w:rPr>
                <w:noProof/>
                <w:webHidden/>
                <w:sz w:val="24"/>
                <w:szCs w:val="24"/>
                <w:rPrChange w:id="428" w:author="Thắng Đỗ" w:date="2021-06-02T09:02:00Z">
                  <w:rPr>
                    <w:noProof/>
                    <w:webHidden/>
                  </w:rPr>
                </w:rPrChange>
              </w:rPr>
              <w:fldChar w:fldCharType="end"/>
            </w:r>
            <w:r w:rsidRPr="00900819">
              <w:rPr>
                <w:rStyle w:val="Hyperlink"/>
                <w:noProof/>
                <w:sz w:val="24"/>
                <w:szCs w:val="24"/>
                <w:rPrChange w:id="429" w:author="Thắng Đỗ" w:date="2021-06-02T09:02:00Z">
                  <w:rPr>
                    <w:rStyle w:val="Hyperlink"/>
                    <w:noProof/>
                  </w:rPr>
                </w:rPrChange>
              </w:rPr>
              <w:fldChar w:fldCharType="end"/>
            </w:r>
          </w:ins>
        </w:p>
        <w:p w:rsidR="00900819" w:rsidRPr="00900819" w:rsidRDefault="00900819">
          <w:pPr>
            <w:pStyle w:val="TOC3"/>
            <w:tabs>
              <w:tab w:val="left" w:pos="1320"/>
              <w:tab w:val="right" w:leader="dot" w:pos="9379"/>
            </w:tabs>
            <w:rPr>
              <w:ins w:id="430" w:author="Thắng Đỗ" w:date="2021-06-02T09:01:00Z"/>
              <w:rFonts w:asciiTheme="minorHAnsi" w:eastAsiaTheme="minorEastAsia" w:hAnsiTheme="minorHAnsi" w:cstheme="minorBidi"/>
              <w:noProof/>
              <w:sz w:val="24"/>
              <w:szCs w:val="24"/>
              <w:rPrChange w:id="431" w:author="Thắng Đỗ" w:date="2021-06-02T09:02:00Z">
                <w:rPr>
                  <w:ins w:id="432" w:author="Thắng Đỗ" w:date="2021-06-02T09:01:00Z"/>
                  <w:rFonts w:asciiTheme="minorHAnsi" w:eastAsiaTheme="minorEastAsia" w:hAnsiTheme="minorHAnsi" w:cstheme="minorBidi"/>
                  <w:noProof/>
                  <w:sz w:val="22"/>
                  <w:szCs w:val="22"/>
                </w:rPr>
              </w:rPrChange>
            </w:rPr>
          </w:pPr>
          <w:ins w:id="433" w:author="Thắng Đỗ" w:date="2021-06-02T09:01:00Z">
            <w:r w:rsidRPr="00900819">
              <w:rPr>
                <w:rStyle w:val="Hyperlink"/>
                <w:noProof/>
                <w:sz w:val="24"/>
                <w:szCs w:val="24"/>
                <w:rPrChange w:id="434" w:author="Thắng Đỗ" w:date="2021-06-02T09:02:00Z">
                  <w:rPr>
                    <w:rStyle w:val="Hyperlink"/>
                    <w:noProof/>
                  </w:rPr>
                </w:rPrChange>
              </w:rPr>
              <w:fldChar w:fldCharType="begin"/>
            </w:r>
            <w:r w:rsidRPr="00900819">
              <w:rPr>
                <w:rStyle w:val="Hyperlink"/>
                <w:noProof/>
                <w:sz w:val="24"/>
                <w:szCs w:val="24"/>
                <w:rPrChange w:id="435" w:author="Thắng Đỗ" w:date="2021-06-02T09:02:00Z">
                  <w:rPr>
                    <w:rStyle w:val="Hyperlink"/>
                    <w:noProof/>
                  </w:rPr>
                </w:rPrChange>
              </w:rPr>
              <w:instrText xml:space="preserve"> </w:instrText>
            </w:r>
            <w:r w:rsidRPr="00900819">
              <w:rPr>
                <w:noProof/>
                <w:sz w:val="24"/>
                <w:szCs w:val="24"/>
                <w:rPrChange w:id="436" w:author="Thắng Đỗ" w:date="2021-06-02T09:02:00Z">
                  <w:rPr>
                    <w:noProof/>
                  </w:rPr>
                </w:rPrChange>
              </w:rPr>
              <w:instrText>HYPERLINK \l "_Toc73516940"</w:instrText>
            </w:r>
            <w:r w:rsidRPr="00900819">
              <w:rPr>
                <w:rStyle w:val="Hyperlink"/>
                <w:noProof/>
                <w:sz w:val="24"/>
                <w:szCs w:val="24"/>
                <w:rPrChange w:id="437" w:author="Thắng Đỗ" w:date="2021-06-02T09:02:00Z">
                  <w:rPr>
                    <w:rStyle w:val="Hyperlink"/>
                    <w:noProof/>
                  </w:rPr>
                </w:rPrChange>
              </w:rPr>
              <w:instrText xml:space="preserve"> </w:instrText>
            </w:r>
            <w:r w:rsidRPr="00900819">
              <w:rPr>
                <w:rStyle w:val="Hyperlink"/>
                <w:noProof/>
                <w:sz w:val="24"/>
                <w:szCs w:val="24"/>
                <w:rPrChange w:id="438" w:author="Thắng Đỗ" w:date="2021-06-02T09:02:00Z">
                  <w:rPr>
                    <w:rStyle w:val="Hyperlink"/>
                    <w:noProof/>
                  </w:rPr>
                </w:rPrChange>
              </w:rPr>
              <w:fldChar w:fldCharType="separate"/>
            </w:r>
            <w:r w:rsidRPr="00900819">
              <w:rPr>
                <w:rStyle w:val="Hyperlink"/>
                <w:b/>
                <w:noProof/>
                <w:sz w:val="24"/>
                <w:szCs w:val="24"/>
                <w:rPrChange w:id="439" w:author="Thắng Đỗ" w:date="2021-06-02T09:02:00Z">
                  <w:rPr>
                    <w:rStyle w:val="Hyperlink"/>
                    <w:b/>
                    <w:noProof/>
                  </w:rPr>
                </w:rPrChange>
              </w:rPr>
              <w:t>3.2.</w:t>
            </w:r>
            <w:r w:rsidRPr="00900819">
              <w:rPr>
                <w:rFonts w:asciiTheme="minorHAnsi" w:eastAsiaTheme="minorEastAsia" w:hAnsiTheme="minorHAnsi" w:cstheme="minorBidi"/>
                <w:noProof/>
                <w:sz w:val="24"/>
                <w:szCs w:val="24"/>
                <w:rPrChange w:id="440" w:author="Thắng Đỗ" w:date="2021-06-02T09:02:00Z">
                  <w:rPr>
                    <w:rFonts w:asciiTheme="minorHAnsi" w:eastAsiaTheme="minorEastAsia" w:hAnsiTheme="minorHAnsi" w:cstheme="minorBidi"/>
                    <w:noProof/>
                    <w:sz w:val="22"/>
                    <w:szCs w:val="22"/>
                  </w:rPr>
                </w:rPrChange>
              </w:rPr>
              <w:tab/>
            </w:r>
            <w:r w:rsidRPr="00900819">
              <w:rPr>
                <w:rStyle w:val="Hyperlink"/>
                <w:noProof/>
                <w:sz w:val="24"/>
                <w:szCs w:val="24"/>
                <w:rPrChange w:id="441" w:author="Thắng Đỗ" w:date="2021-06-02T09:02:00Z">
                  <w:rPr>
                    <w:rStyle w:val="Hyperlink"/>
                    <w:noProof/>
                  </w:rPr>
                </w:rPrChange>
              </w:rPr>
              <w:t>Biểu đồ lớp</w:t>
            </w:r>
            <w:r w:rsidRPr="00900819">
              <w:rPr>
                <w:noProof/>
                <w:webHidden/>
                <w:sz w:val="24"/>
                <w:szCs w:val="24"/>
                <w:rPrChange w:id="442" w:author="Thắng Đỗ" w:date="2021-06-02T09:02:00Z">
                  <w:rPr>
                    <w:noProof/>
                    <w:webHidden/>
                  </w:rPr>
                </w:rPrChange>
              </w:rPr>
              <w:tab/>
            </w:r>
            <w:r w:rsidRPr="00900819">
              <w:rPr>
                <w:noProof/>
                <w:webHidden/>
                <w:sz w:val="24"/>
                <w:szCs w:val="24"/>
                <w:rPrChange w:id="443" w:author="Thắng Đỗ" w:date="2021-06-02T09:02:00Z">
                  <w:rPr>
                    <w:noProof/>
                    <w:webHidden/>
                  </w:rPr>
                </w:rPrChange>
              </w:rPr>
              <w:fldChar w:fldCharType="begin"/>
            </w:r>
            <w:r w:rsidRPr="00900819">
              <w:rPr>
                <w:noProof/>
                <w:webHidden/>
                <w:sz w:val="24"/>
                <w:szCs w:val="24"/>
                <w:rPrChange w:id="444" w:author="Thắng Đỗ" w:date="2021-06-02T09:02:00Z">
                  <w:rPr>
                    <w:noProof/>
                    <w:webHidden/>
                  </w:rPr>
                </w:rPrChange>
              </w:rPr>
              <w:instrText xml:space="preserve"> PAGEREF _Toc73516940 \h </w:instrText>
            </w:r>
          </w:ins>
          <w:r w:rsidRPr="00900819">
            <w:rPr>
              <w:noProof/>
              <w:webHidden/>
              <w:sz w:val="24"/>
              <w:szCs w:val="24"/>
              <w:rPrChange w:id="445" w:author="Thắng Đỗ" w:date="2021-06-02T09:02:00Z">
                <w:rPr>
                  <w:noProof/>
                  <w:webHidden/>
                  <w:sz w:val="24"/>
                  <w:szCs w:val="24"/>
                </w:rPr>
              </w:rPrChange>
            </w:rPr>
          </w:r>
          <w:r w:rsidRPr="00900819">
            <w:rPr>
              <w:noProof/>
              <w:webHidden/>
              <w:sz w:val="24"/>
              <w:szCs w:val="24"/>
              <w:rPrChange w:id="446" w:author="Thắng Đỗ" w:date="2021-06-02T09:02:00Z">
                <w:rPr>
                  <w:noProof/>
                  <w:webHidden/>
                </w:rPr>
              </w:rPrChange>
            </w:rPr>
            <w:fldChar w:fldCharType="separate"/>
          </w:r>
          <w:ins w:id="447" w:author="Thắng Đỗ" w:date="2021-06-02T09:01:00Z">
            <w:r w:rsidRPr="00900819">
              <w:rPr>
                <w:noProof/>
                <w:webHidden/>
                <w:sz w:val="24"/>
                <w:szCs w:val="24"/>
                <w:rPrChange w:id="448" w:author="Thắng Đỗ" w:date="2021-06-02T09:02:00Z">
                  <w:rPr>
                    <w:noProof/>
                    <w:webHidden/>
                  </w:rPr>
                </w:rPrChange>
              </w:rPr>
              <w:t>12</w:t>
            </w:r>
            <w:r w:rsidRPr="00900819">
              <w:rPr>
                <w:noProof/>
                <w:webHidden/>
                <w:sz w:val="24"/>
                <w:szCs w:val="24"/>
                <w:rPrChange w:id="449" w:author="Thắng Đỗ" w:date="2021-06-02T09:02:00Z">
                  <w:rPr>
                    <w:noProof/>
                    <w:webHidden/>
                  </w:rPr>
                </w:rPrChange>
              </w:rPr>
              <w:fldChar w:fldCharType="end"/>
            </w:r>
            <w:r w:rsidRPr="00900819">
              <w:rPr>
                <w:rStyle w:val="Hyperlink"/>
                <w:noProof/>
                <w:sz w:val="24"/>
                <w:szCs w:val="24"/>
                <w:rPrChange w:id="450" w:author="Thắng Đỗ" w:date="2021-06-02T09:02:00Z">
                  <w:rPr>
                    <w:rStyle w:val="Hyperlink"/>
                    <w:noProof/>
                  </w:rPr>
                </w:rPrChange>
              </w:rPr>
              <w:fldChar w:fldCharType="end"/>
            </w:r>
          </w:ins>
        </w:p>
        <w:p w:rsidR="00900819" w:rsidRPr="00900819" w:rsidRDefault="00900819">
          <w:pPr>
            <w:pStyle w:val="TOC1"/>
            <w:tabs>
              <w:tab w:val="left" w:pos="1890"/>
            </w:tabs>
            <w:rPr>
              <w:ins w:id="451" w:author="Thắng Đỗ" w:date="2021-06-02T09:01:00Z"/>
              <w:rFonts w:asciiTheme="minorHAnsi" w:eastAsiaTheme="minorEastAsia" w:hAnsiTheme="minorHAnsi" w:cstheme="minorBidi"/>
              <w:b w:val="0"/>
              <w:sz w:val="24"/>
              <w:szCs w:val="24"/>
              <w:rPrChange w:id="452" w:author="Thắng Đỗ" w:date="2021-06-02T09:02:00Z">
                <w:rPr>
                  <w:ins w:id="453" w:author="Thắng Đỗ" w:date="2021-06-02T09:01:00Z"/>
                  <w:rFonts w:asciiTheme="minorHAnsi" w:eastAsiaTheme="minorEastAsia" w:hAnsiTheme="minorHAnsi" w:cstheme="minorBidi"/>
                  <w:b w:val="0"/>
                  <w:sz w:val="22"/>
                  <w:szCs w:val="22"/>
                </w:rPr>
              </w:rPrChange>
            </w:rPr>
          </w:pPr>
          <w:ins w:id="454" w:author="Thắng Đỗ" w:date="2021-06-02T09:01:00Z">
            <w:r w:rsidRPr="00900819">
              <w:rPr>
                <w:rStyle w:val="Hyperlink"/>
                <w:sz w:val="24"/>
                <w:szCs w:val="24"/>
                <w:rPrChange w:id="455" w:author="Thắng Đỗ" w:date="2021-06-02T09:02:00Z">
                  <w:rPr>
                    <w:rStyle w:val="Hyperlink"/>
                  </w:rPr>
                </w:rPrChange>
              </w:rPr>
              <w:fldChar w:fldCharType="begin"/>
            </w:r>
            <w:r w:rsidRPr="00900819">
              <w:rPr>
                <w:rStyle w:val="Hyperlink"/>
                <w:sz w:val="24"/>
                <w:szCs w:val="24"/>
                <w:rPrChange w:id="456" w:author="Thắng Đỗ" w:date="2021-06-02T09:02:00Z">
                  <w:rPr>
                    <w:rStyle w:val="Hyperlink"/>
                  </w:rPr>
                </w:rPrChange>
              </w:rPr>
              <w:instrText xml:space="preserve"> </w:instrText>
            </w:r>
            <w:r w:rsidRPr="00900819">
              <w:rPr>
                <w:sz w:val="24"/>
                <w:szCs w:val="24"/>
                <w:rPrChange w:id="457" w:author="Thắng Đỗ" w:date="2021-06-02T09:02:00Z">
                  <w:rPr/>
                </w:rPrChange>
              </w:rPr>
              <w:instrText>HYPERLINK \l "_Toc73516942"</w:instrText>
            </w:r>
            <w:r w:rsidRPr="00900819">
              <w:rPr>
                <w:rStyle w:val="Hyperlink"/>
                <w:sz w:val="24"/>
                <w:szCs w:val="24"/>
                <w:rPrChange w:id="458" w:author="Thắng Đỗ" w:date="2021-06-02T09:02:00Z">
                  <w:rPr>
                    <w:rStyle w:val="Hyperlink"/>
                  </w:rPr>
                </w:rPrChange>
              </w:rPr>
              <w:instrText xml:space="preserve"> </w:instrText>
            </w:r>
            <w:r w:rsidRPr="00900819">
              <w:rPr>
                <w:rStyle w:val="Hyperlink"/>
                <w:sz w:val="24"/>
                <w:szCs w:val="24"/>
                <w:rPrChange w:id="459" w:author="Thắng Đỗ" w:date="2021-06-02T09:02:00Z">
                  <w:rPr>
                    <w:rStyle w:val="Hyperlink"/>
                  </w:rPr>
                </w:rPrChange>
              </w:rPr>
              <w:fldChar w:fldCharType="separate"/>
            </w:r>
            <w:r w:rsidRPr="00900819">
              <w:rPr>
                <w:rStyle w:val="Hyperlink"/>
                <w:sz w:val="24"/>
                <w:szCs w:val="24"/>
                <w:rPrChange w:id="460" w:author="Thắng Đỗ" w:date="2021-06-02T09:02:00Z">
                  <w:rPr>
                    <w:rStyle w:val="Hyperlink"/>
                  </w:rPr>
                </w:rPrChange>
              </w:rPr>
              <w:t>Chương 3</w:t>
            </w:r>
            <w:r w:rsidRPr="00900819">
              <w:rPr>
                <w:rFonts w:asciiTheme="minorHAnsi" w:eastAsiaTheme="minorEastAsia" w:hAnsiTheme="minorHAnsi" w:cstheme="minorBidi"/>
                <w:b w:val="0"/>
                <w:sz w:val="24"/>
                <w:szCs w:val="24"/>
                <w:rPrChange w:id="461" w:author="Thắng Đỗ" w:date="2021-06-02T09:02:00Z">
                  <w:rPr>
                    <w:rFonts w:asciiTheme="minorHAnsi" w:eastAsiaTheme="minorEastAsia" w:hAnsiTheme="minorHAnsi" w:cstheme="minorBidi"/>
                    <w:b w:val="0"/>
                    <w:sz w:val="22"/>
                    <w:szCs w:val="22"/>
                  </w:rPr>
                </w:rPrChange>
              </w:rPr>
              <w:tab/>
            </w:r>
            <w:r w:rsidRPr="00900819">
              <w:rPr>
                <w:rStyle w:val="Hyperlink"/>
                <w:sz w:val="24"/>
                <w:szCs w:val="24"/>
                <w:rPrChange w:id="462" w:author="Thắng Đỗ" w:date="2021-06-02T09:02:00Z">
                  <w:rPr>
                    <w:rStyle w:val="Hyperlink"/>
                  </w:rPr>
                </w:rPrChange>
              </w:rPr>
              <w:t>XÂY DỰNG WEBSITE</w:t>
            </w:r>
            <w:r w:rsidRPr="00900819">
              <w:rPr>
                <w:webHidden/>
                <w:sz w:val="24"/>
                <w:szCs w:val="24"/>
                <w:rPrChange w:id="463" w:author="Thắng Đỗ" w:date="2021-06-02T09:02:00Z">
                  <w:rPr>
                    <w:webHidden/>
                  </w:rPr>
                </w:rPrChange>
              </w:rPr>
              <w:tab/>
            </w:r>
            <w:r w:rsidRPr="00900819">
              <w:rPr>
                <w:webHidden/>
                <w:sz w:val="24"/>
                <w:szCs w:val="24"/>
                <w:rPrChange w:id="464" w:author="Thắng Đỗ" w:date="2021-06-02T09:02:00Z">
                  <w:rPr>
                    <w:webHidden/>
                  </w:rPr>
                </w:rPrChange>
              </w:rPr>
              <w:fldChar w:fldCharType="begin"/>
            </w:r>
            <w:r w:rsidRPr="00900819">
              <w:rPr>
                <w:webHidden/>
                <w:sz w:val="24"/>
                <w:szCs w:val="24"/>
                <w:rPrChange w:id="465" w:author="Thắng Đỗ" w:date="2021-06-02T09:02:00Z">
                  <w:rPr>
                    <w:webHidden/>
                  </w:rPr>
                </w:rPrChange>
              </w:rPr>
              <w:instrText xml:space="preserve"> PAGEREF _Toc73516942 \h </w:instrText>
            </w:r>
          </w:ins>
          <w:r w:rsidRPr="00900819">
            <w:rPr>
              <w:webHidden/>
              <w:sz w:val="24"/>
              <w:szCs w:val="24"/>
              <w:rPrChange w:id="466" w:author="Thắng Đỗ" w:date="2021-06-02T09:02:00Z">
                <w:rPr>
                  <w:webHidden/>
                  <w:sz w:val="24"/>
                  <w:szCs w:val="24"/>
                </w:rPr>
              </w:rPrChange>
            </w:rPr>
          </w:r>
          <w:r w:rsidRPr="00900819">
            <w:rPr>
              <w:webHidden/>
              <w:sz w:val="24"/>
              <w:szCs w:val="24"/>
              <w:rPrChange w:id="467" w:author="Thắng Đỗ" w:date="2021-06-02T09:02:00Z">
                <w:rPr>
                  <w:webHidden/>
                </w:rPr>
              </w:rPrChange>
            </w:rPr>
            <w:fldChar w:fldCharType="separate"/>
          </w:r>
          <w:ins w:id="468" w:author="Thắng Đỗ" w:date="2021-06-02T09:01:00Z">
            <w:r w:rsidRPr="00900819">
              <w:rPr>
                <w:webHidden/>
                <w:sz w:val="24"/>
                <w:szCs w:val="24"/>
                <w:rPrChange w:id="469" w:author="Thắng Đỗ" w:date="2021-06-02T09:02:00Z">
                  <w:rPr>
                    <w:webHidden/>
                  </w:rPr>
                </w:rPrChange>
              </w:rPr>
              <w:t>13</w:t>
            </w:r>
            <w:r w:rsidRPr="00900819">
              <w:rPr>
                <w:webHidden/>
                <w:sz w:val="24"/>
                <w:szCs w:val="24"/>
                <w:rPrChange w:id="470" w:author="Thắng Đỗ" w:date="2021-06-02T09:02:00Z">
                  <w:rPr>
                    <w:webHidden/>
                  </w:rPr>
                </w:rPrChange>
              </w:rPr>
              <w:fldChar w:fldCharType="end"/>
            </w:r>
            <w:r w:rsidRPr="00900819">
              <w:rPr>
                <w:rStyle w:val="Hyperlink"/>
                <w:sz w:val="24"/>
                <w:szCs w:val="24"/>
                <w:rPrChange w:id="471" w:author="Thắng Đỗ" w:date="2021-06-02T09:02:00Z">
                  <w:rPr>
                    <w:rStyle w:val="Hyperlink"/>
                  </w:rPr>
                </w:rPrChange>
              </w:rPr>
              <w:fldChar w:fldCharType="end"/>
            </w:r>
          </w:ins>
        </w:p>
        <w:p w:rsidR="00900819" w:rsidRPr="00900819" w:rsidRDefault="00900819">
          <w:pPr>
            <w:pStyle w:val="TOC2"/>
            <w:tabs>
              <w:tab w:val="left" w:pos="880"/>
              <w:tab w:val="right" w:leader="dot" w:pos="9379"/>
            </w:tabs>
            <w:rPr>
              <w:ins w:id="472" w:author="Thắng Đỗ" w:date="2021-06-02T09:01:00Z"/>
              <w:rFonts w:asciiTheme="minorHAnsi" w:eastAsiaTheme="minorEastAsia" w:hAnsiTheme="minorHAnsi" w:cstheme="minorBidi"/>
              <w:noProof/>
              <w:sz w:val="24"/>
              <w:szCs w:val="24"/>
              <w:rPrChange w:id="473" w:author="Thắng Đỗ" w:date="2021-06-02T09:02:00Z">
                <w:rPr>
                  <w:ins w:id="474" w:author="Thắng Đỗ" w:date="2021-06-02T09:01:00Z"/>
                  <w:rFonts w:asciiTheme="minorHAnsi" w:eastAsiaTheme="minorEastAsia" w:hAnsiTheme="minorHAnsi" w:cstheme="minorBidi"/>
                  <w:noProof/>
                  <w:sz w:val="22"/>
                  <w:szCs w:val="22"/>
                </w:rPr>
              </w:rPrChange>
            </w:rPr>
          </w:pPr>
          <w:ins w:id="475" w:author="Thắng Đỗ" w:date="2021-06-02T09:01:00Z">
            <w:r w:rsidRPr="00900819">
              <w:rPr>
                <w:rStyle w:val="Hyperlink"/>
                <w:noProof/>
                <w:sz w:val="24"/>
                <w:szCs w:val="24"/>
                <w:rPrChange w:id="476" w:author="Thắng Đỗ" w:date="2021-06-02T09:02:00Z">
                  <w:rPr>
                    <w:rStyle w:val="Hyperlink"/>
                    <w:noProof/>
                  </w:rPr>
                </w:rPrChange>
              </w:rPr>
              <w:fldChar w:fldCharType="begin"/>
            </w:r>
            <w:r w:rsidRPr="00900819">
              <w:rPr>
                <w:rStyle w:val="Hyperlink"/>
                <w:noProof/>
                <w:sz w:val="24"/>
                <w:szCs w:val="24"/>
                <w:rPrChange w:id="477" w:author="Thắng Đỗ" w:date="2021-06-02T09:02:00Z">
                  <w:rPr>
                    <w:rStyle w:val="Hyperlink"/>
                    <w:noProof/>
                  </w:rPr>
                </w:rPrChange>
              </w:rPr>
              <w:instrText xml:space="preserve"> </w:instrText>
            </w:r>
            <w:r w:rsidRPr="00900819">
              <w:rPr>
                <w:noProof/>
                <w:sz w:val="24"/>
                <w:szCs w:val="24"/>
                <w:rPrChange w:id="478" w:author="Thắng Đỗ" w:date="2021-06-02T09:02:00Z">
                  <w:rPr>
                    <w:noProof/>
                  </w:rPr>
                </w:rPrChange>
              </w:rPr>
              <w:instrText>HYPERLINK \l "_Toc73516943"</w:instrText>
            </w:r>
            <w:r w:rsidRPr="00900819">
              <w:rPr>
                <w:rStyle w:val="Hyperlink"/>
                <w:noProof/>
                <w:sz w:val="24"/>
                <w:szCs w:val="24"/>
                <w:rPrChange w:id="479" w:author="Thắng Đỗ" w:date="2021-06-02T09:02:00Z">
                  <w:rPr>
                    <w:rStyle w:val="Hyperlink"/>
                    <w:noProof/>
                  </w:rPr>
                </w:rPrChange>
              </w:rPr>
              <w:instrText xml:space="preserve"> </w:instrText>
            </w:r>
            <w:r w:rsidRPr="00900819">
              <w:rPr>
                <w:rStyle w:val="Hyperlink"/>
                <w:noProof/>
                <w:sz w:val="24"/>
                <w:szCs w:val="24"/>
                <w:rPrChange w:id="480" w:author="Thắng Đỗ" w:date="2021-06-02T09:02:00Z">
                  <w:rPr>
                    <w:rStyle w:val="Hyperlink"/>
                    <w:noProof/>
                  </w:rPr>
                </w:rPrChange>
              </w:rPr>
              <w:fldChar w:fldCharType="separate"/>
            </w:r>
            <w:r w:rsidRPr="00900819">
              <w:rPr>
                <w:rStyle w:val="Hyperlink"/>
                <w:b/>
                <w:noProof/>
                <w:sz w:val="24"/>
                <w:szCs w:val="24"/>
                <w:rPrChange w:id="481" w:author="Thắng Đỗ" w:date="2021-06-02T09:02:00Z">
                  <w:rPr>
                    <w:rStyle w:val="Hyperlink"/>
                    <w:b/>
                    <w:noProof/>
                  </w:rPr>
                </w:rPrChange>
              </w:rPr>
              <w:t>1.</w:t>
            </w:r>
            <w:r w:rsidRPr="00900819">
              <w:rPr>
                <w:rFonts w:asciiTheme="minorHAnsi" w:eastAsiaTheme="minorEastAsia" w:hAnsiTheme="minorHAnsi" w:cstheme="minorBidi"/>
                <w:noProof/>
                <w:sz w:val="24"/>
                <w:szCs w:val="24"/>
                <w:rPrChange w:id="482" w:author="Thắng Đỗ" w:date="2021-06-02T09:02:00Z">
                  <w:rPr>
                    <w:rFonts w:asciiTheme="minorHAnsi" w:eastAsiaTheme="minorEastAsia" w:hAnsiTheme="minorHAnsi" w:cstheme="minorBidi"/>
                    <w:noProof/>
                    <w:sz w:val="22"/>
                    <w:szCs w:val="22"/>
                  </w:rPr>
                </w:rPrChange>
              </w:rPr>
              <w:tab/>
            </w:r>
            <w:r w:rsidRPr="00900819">
              <w:rPr>
                <w:rStyle w:val="Hyperlink"/>
                <w:noProof/>
                <w:sz w:val="24"/>
                <w:szCs w:val="24"/>
                <w:rPrChange w:id="483" w:author="Thắng Đỗ" w:date="2021-06-02T09:02:00Z">
                  <w:rPr>
                    <w:rStyle w:val="Hyperlink"/>
                    <w:noProof/>
                  </w:rPr>
                </w:rPrChange>
              </w:rPr>
              <w:t>Lựa chọn công cụ, công nghệ</w:t>
            </w:r>
            <w:r w:rsidRPr="00900819">
              <w:rPr>
                <w:noProof/>
                <w:webHidden/>
                <w:sz w:val="24"/>
                <w:szCs w:val="24"/>
                <w:rPrChange w:id="484" w:author="Thắng Đỗ" w:date="2021-06-02T09:02:00Z">
                  <w:rPr>
                    <w:noProof/>
                    <w:webHidden/>
                  </w:rPr>
                </w:rPrChange>
              </w:rPr>
              <w:tab/>
            </w:r>
            <w:r w:rsidRPr="00900819">
              <w:rPr>
                <w:noProof/>
                <w:webHidden/>
                <w:sz w:val="24"/>
                <w:szCs w:val="24"/>
                <w:rPrChange w:id="485" w:author="Thắng Đỗ" w:date="2021-06-02T09:02:00Z">
                  <w:rPr>
                    <w:noProof/>
                    <w:webHidden/>
                  </w:rPr>
                </w:rPrChange>
              </w:rPr>
              <w:fldChar w:fldCharType="begin"/>
            </w:r>
            <w:r w:rsidRPr="00900819">
              <w:rPr>
                <w:noProof/>
                <w:webHidden/>
                <w:sz w:val="24"/>
                <w:szCs w:val="24"/>
                <w:rPrChange w:id="486" w:author="Thắng Đỗ" w:date="2021-06-02T09:02:00Z">
                  <w:rPr>
                    <w:noProof/>
                    <w:webHidden/>
                  </w:rPr>
                </w:rPrChange>
              </w:rPr>
              <w:instrText xml:space="preserve"> PAGEREF _Toc73516943 \h </w:instrText>
            </w:r>
          </w:ins>
          <w:r w:rsidRPr="00900819">
            <w:rPr>
              <w:noProof/>
              <w:webHidden/>
              <w:sz w:val="24"/>
              <w:szCs w:val="24"/>
              <w:rPrChange w:id="487" w:author="Thắng Đỗ" w:date="2021-06-02T09:02:00Z">
                <w:rPr>
                  <w:noProof/>
                  <w:webHidden/>
                  <w:sz w:val="24"/>
                  <w:szCs w:val="24"/>
                </w:rPr>
              </w:rPrChange>
            </w:rPr>
          </w:r>
          <w:r w:rsidRPr="00900819">
            <w:rPr>
              <w:noProof/>
              <w:webHidden/>
              <w:sz w:val="24"/>
              <w:szCs w:val="24"/>
              <w:rPrChange w:id="488" w:author="Thắng Đỗ" w:date="2021-06-02T09:02:00Z">
                <w:rPr>
                  <w:noProof/>
                  <w:webHidden/>
                </w:rPr>
              </w:rPrChange>
            </w:rPr>
            <w:fldChar w:fldCharType="separate"/>
          </w:r>
          <w:ins w:id="489" w:author="Thắng Đỗ" w:date="2021-06-02T09:01:00Z">
            <w:r w:rsidRPr="00900819">
              <w:rPr>
                <w:noProof/>
                <w:webHidden/>
                <w:sz w:val="24"/>
                <w:szCs w:val="24"/>
                <w:rPrChange w:id="490" w:author="Thắng Đỗ" w:date="2021-06-02T09:02:00Z">
                  <w:rPr>
                    <w:noProof/>
                    <w:webHidden/>
                  </w:rPr>
                </w:rPrChange>
              </w:rPr>
              <w:t>13</w:t>
            </w:r>
            <w:r w:rsidRPr="00900819">
              <w:rPr>
                <w:noProof/>
                <w:webHidden/>
                <w:sz w:val="24"/>
                <w:szCs w:val="24"/>
                <w:rPrChange w:id="491" w:author="Thắng Đỗ" w:date="2021-06-02T09:02:00Z">
                  <w:rPr>
                    <w:noProof/>
                    <w:webHidden/>
                  </w:rPr>
                </w:rPrChange>
              </w:rPr>
              <w:fldChar w:fldCharType="end"/>
            </w:r>
            <w:r w:rsidRPr="00900819">
              <w:rPr>
                <w:rStyle w:val="Hyperlink"/>
                <w:noProof/>
                <w:sz w:val="24"/>
                <w:szCs w:val="24"/>
                <w:rPrChange w:id="492" w:author="Thắng Đỗ" w:date="2021-06-02T09:02:00Z">
                  <w:rPr>
                    <w:rStyle w:val="Hyperlink"/>
                    <w:noProof/>
                  </w:rPr>
                </w:rPrChange>
              </w:rPr>
              <w:fldChar w:fldCharType="end"/>
            </w:r>
          </w:ins>
        </w:p>
        <w:p w:rsidR="00900819" w:rsidRPr="00900819" w:rsidRDefault="00900819">
          <w:pPr>
            <w:pStyle w:val="TOC3"/>
            <w:tabs>
              <w:tab w:val="left" w:pos="1320"/>
              <w:tab w:val="right" w:leader="dot" w:pos="9379"/>
            </w:tabs>
            <w:rPr>
              <w:ins w:id="493" w:author="Thắng Đỗ" w:date="2021-06-02T09:01:00Z"/>
              <w:rFonts w:asciiTheme="minorHAnsi" w:eastAsiaTheme="minorEastAsia" w:hAnsiTheme="minorHAnsi" w:cstheme="minorBidi"/>
              <w:noProof/>
              <w:sz w:val="24"/>
              <w:szCs w:val="24"/>
              <w:rPrChange w:id="494" w:author="Thắng Đỗ" w:date="2021-06-02T09:02:00Z">
                <w:rPr>
                  <w:ins w:id="495" w:author="Thắng Đỗ" w:date="2021-06-02T09:01:00Z"/>
                  <w:rFonts w:asciiTheme="minorHAnsi" w:eastAsiaTheme="minorEastAsia" w:hAnsiTheme="minorHAnsi" w:cstheme="minorBidi"/>
                  <w:noProof/>
                  <w:sz w:val="22"/>
                  <w:szCs w:val="22"/>
                </w:rPr>
              </w:rPrChange>
            </w:rPr>
          </w:pPr>
          <w:ins w:id="496" w:author="Thắng Đỗ" w:date="2021-06-02T09:01:00Z">
            <w:r w:rsidRPr="00900819">
              <w:rPr>
                <w:rStyle w:val="Hyperlink"/>
                <w:noProof/>
                <w:sz w:val="24"/>
                <w:szCs w:val="24"/>
                <w:rPrChange w:id="497" w:author="Thắng Đỗ" w:date="2021-06-02T09:02:00Z">
                  <w:rPr>
                    <w:rStyle w:val="Hyperlink"/>
                    <w:noProof/>
                  </w:rPr>
                </w:rPrChange>
              </w:rPr>
              <w:fldChar w:fldCharType="begin"/>
            </w:r>
            <w:r w:rsidRPr="00900819">
              <w:rPr>
                <w:rStyle w:val="Hyperlink"/>
                <w:noProof/>
                <w:sz w:val="24"/>
                <w:szCs w:val="24"/>
                <w:rPrChange w:id="498" w:author="Thắng Đỗ" w:date="2021-06-02T09:02:00Z">
                  <w:rPr>
                    <w:rStyle w:val="Hyperlink"/>
                    <w:noProof/>
                  </w:rPr>
                </w:rPrChange>
              </w:rPr>
              <w:instrText xml:space="preserve"> </w:instrText>
            </w:r>
            <w:r w:rsidRPr="00900819">
              <w:rPr>
                <w:noProof/>
                <w:sz w:val="24"/>
                <w:szCs w:val="24"/>
                <w:rPrChange w:id="499" w:author="Thắng Đỗ" w:date="2021-06-02T09:02:00Z">
                  <w:rPr>
                    <w:noProof/>
                  </w:rPr>
                </w:rPrChange>
              </w:rPr>
              <w:instrText>HYPERLINK \l "_Toc73516944"</w:instrText>
            </w:r>
            <w:r w:rsidRPr="00900819">
              <w:rPr>
                <w:rStyle w:val="Hyperlink"/>
                <w:noProof/>
                <w:sz w:val="24"/>
                <w:szCs w:val="24"/>
                <w:rPrChange w:id="500" w:author="Thắng Đỗ" w:date="2021-06-02T09:02:00Z">
                  <w:rPr>
                    <w:rStyle w:val="Hyperlink"/>
                    <w:noProof/>
                  </w:rPr>
                </w:rPrChange>
              </w:rPr>
              <w:instrText xml:space="preserve"> </w:instrText>
            </w:r>
            <w:r w:rsidRPr="00900819">
              <w:rPr>
                <w:rStyle w:val="Hyperlink"/>
                <w:noProof/>
                <w:sz w:val="24"/>
                <w:szCs w:val="24"/>
                <w:rPrChange w:id="501" w:author="Thắng Đỗ" w:date="2021-06-02T09:02:00Z">
                  <w:rPr>
                    <w:rStyle w:val="Hyperlink"/>
                    <w:noProof/>
                  </w:rPr>
                </w:rPrChange>
              </w:rPr>
              <w:fldChar w:fldCharType="separate"/>
            </w:r>
            <w:r w:rsidRPr="00900819">
              <w:rPr>
                <w:rStyle w:val="Hyperlink"/>
                <w:noProof/>
                <w:sz w:val="24"/>
                <w:szCs w:val="24"/>
                <w:rPrChange w:id="502" w:author="Thắng Đỗ" w:date="2021-06-02T09:02:00Z">
                  <w:rPr>
                    <w:rStyle w:val="Hyperlink"/>
                    <w:noProof/>
                  </w:rPr>
                </w:rPrChange>
              </w:rPr>
              <w:t>1.1.</w:t>
            </w:r>
            <w:r w:rsidRPr="00900819">
              <w:rPr>
                <w:rFonts w:asciiTheme="minorHAnsi" w:eastAsiaTheme="minorEastAsia" w:hAnsiTheme="minorHAnsi" w:cstheme="minorBidi"/>
                <w:noProof/>
                <w:sz w:val="24"/>
                <w:szCs w:val="24"/>
                <w:rPrChange w:id="503" w:author="Thắng Đỗ" w:date="2021-06-02T09:02:00Z">
                  <w:rPr>
                    <w:rFonts w:asciiTheme="minorHAnsi" w:eastAsiaTheme="minorEastAsia" w:hAnsiTheme="minorHAnsi" w:cstheme="minorBidi"/>
                    <w:noProof/>
                    <w:sz w:val="22"/>
                    <w:szCs w:val="22"/>
                  </w:rPr>
                </w:rPrChange>
              </w:rPr>
              <w:tab/>
            </w:r>
            <w:r w:rsidRPr="00900819">
              <w:rPr>
                <w:rStyle w:val="Hyperlink"/>
                <w:noProof/>
                <w:sz w:val="24"/>
                <w:szCs w:val="24"/>
                <w:rPrChange w:id="504" w:author="Thắng Đỗ" w:date="2021-06-02T09:02:00Z">
                  <w:rPr>
                    <w:rStyle w:val="Hyperlink"/>
                    <w:noProof/>
                  </w:rPr>
                </w:rPrChange>
              </w:rPr>
              <w:t>Giới thiệu về ASP.Net và hệ quản trị CSDL SQL Server</w:t>
            </w:r>
            <w:r w:rsidRPr="00900819">
              <w:rPr>
                <w:noProof/>
                <w:webHidden/>
                <w:sz w:val="24"/>
                <w:szCs w:val="24"/>
                <w:rPrChange w:id="505" w:author="Thắng Đỗ" w:date="2021-06-02T09:02:00Z">
                  <w:rPr>
                    <w:noProof/>
                    <w:webHidden/>
                  </w:rPr>
                </w:rPrChange>
              </w:rPr>
              <w:tab/>
            </w:r>
            <w:r w:rsidRPr="00900819">
              <w:rPr>
                <w:noProof/>
                <w:webHidden/>
                <w:sz w:val="24"/>
                <w:szCs w:val="24"/>
                <w:rPrChange w:id="506" w:author="Thắng Đỗ" w:date="2021-06-02T09:02:00Z">
                  <w:rPr>
                    <w:noProof/>
                    <w:webHidden/>
                  </w:rPr>
                </w:rPrChange>
              </w:rPr>
              <w:fldChar w:fldCharType="begin"/>
            </w:r>
            <w:r w:rsidRPr="00900819">
              <w:rPr>
                <w:noProof/>
                <w:webHidden/>
                <w:sz w:val="24"/>
                <w:szCs w:val="24"/>
                <w:rPrChange w:id="507" w:author="Thắng Đỗ" w:date="2021-06-02T09:02:00Z">
                  <w:rPr>
                    <w:noProof/>
                    <w:webHidden/>
                  </w:rPr>
                </w:rPrChange>
              </w:rPr>
              <w:instrText xml:space="preserve"> PAGEREF _Toc73516944 \h </w:instrText>
            </w:r>
          </w:ins>
          <w:r w:rsidRPr="00900819">
            <w:rPr>
              <w:noProof/>
              <w:webHidden/>
              <w:sz w:val="24"/>
              <w:szCs w:val="24"/>
              <w:rPrChange w:id="508" w:author="Thắng Đỗ" w:date="2021-06-02T09:02:00Z">
                <w:rPr>
                  <w:noProof/>
                  <w:webHidden/>
                  <w:sz w:val="24"/>
                  <w:szCs w:val="24"/>
                </w:rPr>
              </w:rPrChange>
            </w:rPr>
          </w:r>
          <w:r w:rsidRPr="00900819">
            <w:rPr>
              <w:noProof/>
              <w:webHidden/>
              <w:sz w:val="24"/>
              <w:szCs w:val="24"/>
              <w:rPrChange w:id="509" w:author="Thắng Đỗ" w:date="2021-06-02T09:02:00Z">
                <w:rPr>
                  <w:noProof/>
                  <w:webHidden/>
                </w:rPr>
              </w:rPrChange>
            </w:rPr>
            <w:fldChar w:fldCharType="separate"/>
          </w:r>
          <w:ins w:id="510" w:author="Thắng Đỗ" w:date="2021-06-02T09:01:00Z">
            <w:r w:rsidRPr="00900819">
              <w:rPr>
                <w:noProof/>
                <w:webHidden/>
                <w:sz w:val="24"/>
                <w:szCs w:val="24"/>
                <w:rPrChange w:id="511" w:author="Thắng Đỗ" w:date="2021-06-02T09:02:00Z">
                  <w:rPr>
                    <w:noProof/>
                    <w:webHidden/>
                  </w:rPr>
                </w:rPrChange>
              </w:rPr>
              <w:t>13</w:t>
            </w:r>
            <w:r w:rsidRPr="00900819">
              <w:rPr>
                <w:noProof/>
                <w:webHidden/>
                <w:sz w:val="24"/>
                <w:szCs w:val="24"/>
                <w:rPrChange w:id="512" w:author="Thắng Đỗ" w:date="2021-06-02T09:02:00Z">
                  <w:rPr>
                    <w:noProof/>
                    <w:webHidden/>
                  </w:rPr>
                </w:rPrChange>
              </w:rPr>
              <w:fldChar w:fldCharType="end"/>
            </w:r>
            <w:r w:rsidRPr="00900819">
              <w:rPr>
                <w:rStyle w:val="Hyperlink"/>
                <w:noProof/>
                <w:sz w:val="24"/>
                <w:szCs w:val="24"/>
                <w:rPrChange w:id="513" w:author="Thắng Đỗ" w:date="2021-06-02T09:02:00Z">
                  <w:rPr>
                    <w:rStyle w:val="Hyperlink"/>
                    <w:noProof/>
                  </w:rPr>
                </w:rPrChange>
              </w:rPr>
              <w:fldChar w:fldCharType="end"/>
            </w:r>
          </w:ins>
        </w:p>
        <w:p w:rsidR="00900819" w:rsidRPr="00900819" w:rsidRDefault="00900819">
          <w:pPr>
            <w:pStyle w:val="TOC3"/>
            <w:tabs>
              <w:tab w:val="left" w:pos="1320"/>
              <w:tab w:val="right" w:leader="dot" w:pos="9379"/>
            </w:tabs>
            <w:rPr>
              <w:ins w:id="514" w:author="Thắng Đỗ" w:date="2021-06-02T09:01:00Z"/>
              <w:rFonts w:asciiTheme="minorHAnsi" w:eastAsiaTheme="minorEastAsia" w:hAnsiTheme="minorHAnsi" w:cstheme="minorBidi"/>
              <w:noProof/>
              <w:sz w:val="24"/>
              <w:szCs w:val="24"/>
              <w:rPrChange w:id="515" w:author="Thắng Đỗ" w:date="2021-06-02T09:02:00Z">
                <w:rPr>
                  <w:ins w:id="516" w:author="Thắng Đỗ" w:date="2021-06-02T09:01:00Z"/>
                  <w:rFonts w:asciiTheme="minorHAnsi" w:eastAsiaTheme="minorEastAsia" w:hAnsiTheme="minorHAnsi" w:cstheme="minorBidi"/>
                  <w:noProof/>
                  <w:sz w:val="22"/>
                  <w:szCs w:val="22"/>
                </w:rPr>
              </w:rPrChange>
            </w:rPr>
          </w:pPr>
          <w:ins w:id="517" w:author="Thắng Đỗ" w:date="2021-06-02T09:01:00Z">
            <w:r w:rsidRPr="00900819">
              <w:rPr>
                <w:rStyle w:val="Hyperlink"/>
                <w:noProof/>
                <w:sz w:val="24"/>
                <w:szCs w:val="24"/>
                <w:rPrChange w:id="518" w:author="Thắng Đỗ" w:date="2021-06-02T09:02:00Z">
                  <w:rPr>
                    <w:rStyle w:val="Hyperlink"/>
                    <w:noProof/>
                  </w:rPr>
                </w:rPrChange>
              </w:rPr>
              <w:fldChar w:fldCharType="begin"/>
            </w:r>
            <w:r w:rsidRPr="00900819">
              <w:rPr>
                <w:rStyle w:val="Hyperlink"/>
                <w:noProof/>
                <w:sz w:val="24"/>
                <w:szCs w:val="24"/>
                <w:rPrChange w:id="519" w:author="Thắng Đỗ" w:date="2021-06-02T09:02:00Z">
                  <w:rPr>
                    <w:rStyle w:val="Hyperlink"/>
                    <w:noProof/>
                  </w:rPr>
                </w:rPrChange>
              </w:rPr>
              <w:instrText xml:space="preserve"> </w:instrText>
            </w:r>
            <w:r w:rsidRPr="00900819">
              <w:rPr>
                <w:noProof/>
                <w:sz w:val="24"/>
                <w:szCs w:val="24"/>
                <w:rPrChange w:id="520" w:author="Thắng Đỗ" w:date="2021-06-02T09:02:00Z">
                  <w:rPr>
                    <w:noProof/>
                  </w:rPr>
                </w:rPrChange>
              </w:rPr>
              <w:instrText>HYPERLINK \l "_Toc73516945"</w:instrText>
            </w:r>
            <w:r w:rsidRPr="00900819">
              <w:rPr>
                <w:rStyle w:val="Hyperlink"/>
                <w:noProof/>
                <w:sz w:val="24"/>
                <w:szCs w:val="24"/>
                <w:rPrChange w:id="521" w:author="Thắng Đỗ" w:date="2021-06-02T09:02:00Z">
                  <w:rPr>
                    <w:rStyle w:val="Hyperlink"/>
                    <w:noProof/>
                  </w:rPr>
                </w:rPrChange>
              </w:rPr>
              <w:instrText xml:space="preserve"> </w:instrText>
            </w:r>
            <w:r w:rsidRPr="00900819">
              <w:rPr>
                <w:rStyle w:val="Hyperlink"/>
                <w:noProof/>
                <w:sz w:val="24"/>
                <w:szCs w:val="24"/>
                <w:rPrChange w:id="522" w:author="Thắng Đỗ" w:date="2021-06-02T09:02:00Z">
                  <w:rPr>
                    <w:rStyle w:val="Hyperlink"/>
                    <w:noProof/>
                  </w:rPr>
                </w:rPrChange>
              </w:rPr>
              <w:fldChar w:fldCharType="separate"/>
            </w:r>
            <w:r w:rsidRPr="00900819">
              <w:rPr>
                <w:rStyle w:val="Hyperlink"/>
                <w:noProof/>
                <w:sz w:val="24"/>
                <w:szCs w:val="24"/>
                <w:rPrChange w:id="523" w:author="Thắng Đỗ" w:date="2021-06-02T09:02:00Z">
                  <w:rPr>
                    <w:rStyle w:val="Hyperlink"/>
                    <w:noProof/>
                  </w:rPr>
                </w:rPrChange>
              </w:rPr>
              <w:t>1.1.1</w:t>
            </w:r>
            <w:r w:rsidRPr="00900819">
              <w:rPr>
                <w:rFonts w:asciiTheme="minorHAnsi" w:eastAsiaTheme="minorEastAsia" w:hAnsiTheme="minorHAnsi" w:cstheme="minorBidi"/>
                <w:noProof/>
                <w:sz w:val="24"/>
                <w:szCs w:val="24"/>
                <w:rPrChange w:id="524" w:author="Thắng Đỗ" w:date="2021-06-02T09:02:00Z">
                  <w:rPr>
                    <w:rFonts w:asciiTheme="minorHAnsi" w:eastAsiaTheme="minorEastAsia" w:hAnsiTheme="minorHAnsi" w:cstheme="minorBidi"/>
                    <w:noProof/>
                    <w:sz w:val="22"/>
                    <w:szCs w:val="22"/>
                  </w:rPr>
                </w:rPrChange>
              </w:rPr>
              <w:tab/>
            </w:r>
            <w:r w:rsidRPr="00900819">
              <w:rPr>
                <w:rStyle w:val="Hyperlink"/>
                <w:noProof/>
                <w:sz w:val="24"/>
                <w:szCs w:val="24"/>
                <w:rPrChange w:id="525" w:author="Thắng Đỗ" w:date="2021-06-02T09:02:00Z">
                  <w:rPr>
                    <w:rStyle w:val="Hyperlink"/>
                    <w:noProof/>
                  </w:rPr>
                </w:rPrChange>
              </w:rPr>
              <w:t>ASP.NET MVC</w:t>
            </w:r>
            <w:r w:rsidRPr="00900819">
              <w:rPr>
                <w:noProof/>
                <w:webHidden/>
                <w:sz w:val="24"/>
                <w:szCs w:val="24"/>
                <w:rPrChange w:id="526" w:author="Thắng Đỗ" w:date="2021-06-02T09:02:00Z">
                  <w:rPr>
                    <w:noProof/>
                    <w:webHidden/>
                  </w:rPr>
                </w:rPrChange>
              </w:rPr>
              <w:tab/>
            </w:r>
            <w:r w:rsidRPr="00900819">
              <w:rPr>
                <w:noProof/>
                <w:webHidden/>
                <w:sz w:val="24"/>
                <w:szCs w:val="24"/>
                <w:rPrChange w:id="527" w:author="Thắng Đỗ" w:date="2021-06-02T09:02:00Z">
                  <w:rPr>
                    <w:noProof/>
                    <w:webHidden/>
                  </w:rPr>
                </w:rPrChange>
              </w:rPr>
              <w:fldChar w:fldCharType="begin"/>
            </w:r>
            <w:r w:rsidRPr="00900819">
              <w:rPr>
                <w:noProof/>
                <w:webHidden/>
                <w:sz w:val="24"/>
                <w:szCs w:val="24"/>
                <w:rPrChange w:id="528" w:author="Thắng Đỗ" w:date="2021-06-02T09:02:00Z">
                  <w:rPr>
                    <w:noProof/>
                    <w:webHidden/>
                  </w:rPr>
                </w:rPrChange>
              </w:rPr>
              <w:instrText xml:space="preserve"> PAGEREF _Toc73516945 \h </w:instrText>
            </w:r>
          </w:ins>
          <w:r w:rsidRPr="00900819">
            <w:rPr>
              <w:noProof/>
              <w:webHidden/>
              <w:sz w:val="24"/>
              <w:szCs w:val="24"/>
              <w:rPrChange w:id="529" w:author="Thắng Đỗ" w:date="2021-06-02T09:02:00Z">
                <w:rPr>
                  <w:noProof/>
                  <w:webHidden/>
                  <w:sz w:val="24"/>
                  <w:szCs w:val="24"/>
                </w:rPr>
              </w:rPrChange>
            </w:rPr>
          </w:r>
          <w:r w:rsidRPr="00900819">
            <w:rPr>
              <w:noProof/>
              <w:webHidden/>
              <w:sz w:val="24"/>
              <w:szCs w:val="24"/>
              <w:rPrChange w:id="530" w:author="Thắng Đỗ" w:date="2021-06-02T09:02:00Z">
                <w:rPr>
                  <w:noProof/>
                  <w:webHidden/>
                </w:rPr>
              </w:rPrChange>
            </w:rPr>
            <w:fldChar w:fldCharType="separate"/>
          </w:r>
          <w:ins w:id="531" w:author="Thắng Đỗ" w:date="2021-06-02T09:01:00Z">
            <w:r w:rsidRPr="00900819">
              <w:rPr>
                <w:noProof/>
                <w:webHidden/>
                <w:sz w:val="24"/>
                <w:szCs w:val="24"/>
                <w:rPrChange w:id="532" w:author="Thắng Đỗ" w:date="2021-06-02T09:02:00Z">
                  <w:rPr>
                    <w:noProof/>
                    <w:webHidden/>
                  </w:rPr>
                </w:rPrChange>
              </w:rPr>
              <w:t>13</w:t>
            </w:r>
            <w:r w:rsidRPr="00900819">
              <w:rPr>
                <w:noProof/>
                <w:webHidden/>
                <w:sz w:val="24"/>
                <w:szCs w:val="24"/>
                <w:rPrChange w:id="533" w:author="Thắng Đỗ" w:date="2021-06-02T09:02:00Z">
                  <w:rPr>
                    <w:noProof/>
                    <w:webHidden/>
                  </w:rPr>
                </w:rPrChange>
              </w:rPr>
              <w:fldChar w:fldCharType="end"/>
            </w:r>
            <w:r w:rsidRPr="00900819">
              <w:rPr>
                <w:rStyle w:val="Hyperlink"/>
                <w:noProof/>
                <w:sz w:val="24"/>
                <w:szCs w:val="24"/>
                <w:rPrChange w:id="534" w:author="Thắng Đỗ" w:date="2021-06-02T09:02:00Z">
                  <w:rPr>
                    <w:rStyle w:val="Hyperlink"/>
                    <w:noProof/>
                  </w:rPr>
                </w:rPrChange>
              </w:rPr>
              <w:fldChar w:fldCharType="end"/>
            </w:r>
          </w:ins>
        </w:p>
        <w:p w:rsidR="00900819" w:rsidRPr="00900819" w:rsidRDefault="00900819">
          <w:pPr>
            <w:pStyle w:val="TOC3"/>
            <w:tabs>
              <w:tab w:val="left" w:pos="1320"/>
              <w:tab w:val="right" w:leader="dot" w:pos="9379"/>
            </w:tabs>
            <w:rPr>
              <w:ins w:id="535" w:author="Thắng Đỗ" w:date="2021-06-02T09:01:00Z"/>
              <w:rFonts w:asciiTheme="minorHAnsi" w:eastAsiaTheme="minorEastAsia" w:hAnsiTheme="minorHAnsi" w:cstheme="minorBidi"/>
              <w:noProof/>
              <w:sz w:val="24"/>
              <w:szCs w:val="24"/>
              <w:rPrChange w:id="536" w:author="Thắng Đỗ" w:date="2021-06-02T09:02:00Z">
                <w:rPr>
                  <w:ins w:id="537" w:author="Thắng Đỗ" w:date="2021-06-02T09:01:00Z"/>
                  <w:rFonts w:asciiTheme="minorHAnsi" w:eastAsiaTheme="minorEastAsia" w:hAnsiTheme="minorHAnsi" w:cstheme="minorBidi"/>
                  <w:noProof/>
                  <w:sz w:val="22"/>
                  <w:szCs w:val="22"/>
                </w:rPr>
              </w:rPrChange>
            </w:rPr>
          </w:pPr>
          <w:ins w:id="538" w:author="Thắng Đỗ" w:date="2021-06-02T09:01:00Z">
            <w:r w:rsidRPr="00900819">
              <w:rPr>
                <w:rStyle w:val="Hyperlink"/>
                <w:noProof/>
                <w:sz w:val="24"/>
                <w:szCs w:val="24"/>
                <w:rPrChange w:id="539" w:author="Thắng Đỗ" w:date="2021-06-02T09:02:00Z">
                  <w:rPr>
                    <w:rStyle w:val="Hyperlink"/>
                    <w:noProof/>
                  </w:rPr>
                </w:rPrChange>
              </w:rPr>
              <w:fldChar w:fldCharType="begin"/>
            </w:r>
            <w:r w:rsidRPr="00900819">
              <w:rPr>
                <w:rStyle w:val="Hyperlink"/>
                <w:noProof/>
                <w:sz w:val="24"/>
                <w:szCs w:val="24"/>
                <w:rPrChange w:id="540" w:author="Thắng Đỗ" w:date="2021-06-02T09:02:00Z">
                  <w:rPr>
                    <w:rStyle w:val="Hyperlink"/>
                    <w:noProof/>
                  </w:rPr>
                </w:rPrChange>
              </w:rPr>
              <w:instrText xml:space="preserve"> </w:instrText>
            </w:r>
            <w:r w:rsidRPr="00900819">
              <w:rPr>
                <w:noProof/>
                <w:sz w:val="24"/>
                <w:szCs w:val="24"/>
                <w:rPrChange w:id="541" w:author="Thắng Đỗ" w:date="2021-06-02T09:02:00Z">
                  <w:rPr>
                    <w:noProof/>
                  </w:rPr>
                </w:rPrChange>
              </w:rPr>
              <w:instrText>HYPERLINK \l "_Toc73516946"</w:instrText>
            </w:r>
            <w:r w:rsidRPr="00900819">
              <w:rPr>
                <w:rStyle w:val="Hyperlink"/>
                <w:noProof/>
                <w:sz w:val="24"/>
                <w:szCs w:val="24"/>
                <w:rPrChange w:id="542" w:author="Thắng Đỗ" w:date="2021-06-02T09:02:00Z">
                  <w:rPr>
                    <w:rStyle w:val="Hyperlink"/>
                    <w:noProof/>
                  </w:rPr>
                </w:rPrChange>
              </w:rPr>
              <w:instrText xml:space="preserve"> </w:instrText>
            </w:r>
            <w:r w:rsidRPr="00900819">
              <w:rPr>
                <w:rStyle w:val="Hyperlink"/>
                <w:noProof/>
                <w:sz w:val="24"/>
                <w:szCs w:val="24"/>
                <w:rPrChange w:id="543" w:author="Thắng Đỗ" w:date="2021-06-02T09:02:00Z">
                  <w:rPr>
                    <w:rStyle w:val="Hyperlink"/>
                    <w:noProof/>
                  </w:rPr>
                </w:rPrChange>
              </w:rPr>
              <w:fldChar w:fldCharType="separate"/>
            </w:r>
            <w:r w:rsidRPr="00900819">
              <w:rPr>
                <w:rStyle w:val="Hyperlink"/>
                <w:noProof/>
                <w:sz w:val="24"/>
                <w:szCs w:val="24"/>
                <w:rPrChange w:id="544" w:author="Thắng Đỗ" w:date="2021-06-02T09:02:00Z">
                  <w:rPr>
                    <w:rStyle w:val="Hyperlink"/>
                    <w:noProof/>
                  </w:rPr>
                </w:rPrChange>
              </w:rPr>
              <w:t>1.2.</w:t>
            </w:r>
            <w:r w:rsidRPr="00900819">
              <w:rPr>
                <w:rFonts w:asciiTheme="minorHAnsi" w:eastAsiaTheme="minorEastAsia" w:hAnsiTheme="minorHAnsi" w:cstheme="minorBidi"/>
                <w:noProof/>
                <w:sz w:val="24"/>
                <w:szCs w:val="24"/>
                <w:rPrChange w:id="545" w:author="Thắng Đỗ" w:date="2021-06-02T09:02:00Z">
                  <w:rPr>
                    <w:rFonts w:asciiTheme="minorHAnsi" w:eastAsiaTheme="minorEastAsia" w:hAnsiTheme="minorHAnsi" w:cstheme="minorBidi"/>
                    <w:noProof/>
                    <w:sz w:val="22"/>
                    <w:szCs w:val="22"/>
                  </w:rPr>
                </w:rPrChange>
              </w:rPr>
              <w:tab/>
            </w:r>
            <w:r w:rsidRPr="00900819">
              <w:rPr>
                <w:rStyle w:val="Hyperlink"/>
                <w:noProof/>
                <w:sz w:val="24"/>
                <w:szCs w:val="24"/>
                <w:rPrChange w:id="546" w:author="Thắng Đỗ" w:date="2021-06-02T09:02:00Z">
                  <w:rPr>
                    <w:rStyle w:val="Hyperlink"/>
                    <w:noProof/>
                  </w:rPr>
                </w:rPrChange>
              </w:rPr>
              <w:t>Công cụ lập trình – thiết kế website</w:t>
            </w:r>
            <w:r w:rsidRPr="00900819">
              <w:rPr>
                <w:noProof/>
                <w:webHidden/>
                <w:sz w:val="24"/>
                <w:szCs w:val="24"/>
                <w:rPrChange w:id="547" w:author="Thắng Đỗ" w:date="2021-06-02T09:02:00Z">
                  <w:rPr>
                    <w:noProof/>
                    <w:webHidden/>
                  </w:rPr>
                </w:rPrChange>
              </w:rPr>
              <w:tab/>
            </w:r>
            <w:r w:rsidRPr="00900819">
              <w:rPr>
                <w:noProof/>
                <w:webHidden/>
                <w:sz w:val="24"/>
                <w:szCs w:val="24"/>
                <w:rPrChange w:id="548" w:author="Thắng Đỗ" w:date="2021-06-02T09:02:00Z">
                  <w:rPr>
                    <w:noProof/>
                    <w:webHidden/>
                  </w:rPr>
                </w:rPrChange>
              </w:rPr>
              <w:fldChar w:fldCharType="begin"/>
            </w:r>
            <w:r w:rsidRPr="00900819">
              <w:rPr>
                <w:noProof/>
                <w:webHidden/>
                <w:sz w:val="24"/>
                <w:szCs w:val="24"/>
                <w:rPrChange w:id="549" w:author="Thắng Đỗ" w:date="2021-06-02T09:02:00Z">
                  <w:rPr>
                    <w:noProof/>
                    <w:webHidden/>
                  </w:rPr>
                </w:rPrChange>
              </w:rPr>
              <w:instrText xml:space="preserve"> PAGEREF _Toc73516946 \h </w:instrText>
            </w:r>
          </w:ins>
          <w:r w:rsidRPr="00900819">
            <w:rPr>
              <w:noProof/>
              <w:webHidden/>
              <w:sz w:val="24"/>
              <w:szCs w:val="24"/>
              <w:rPrChange w:id="550" w:author="Thắng Đỗ" w:date="2021-06-02T09:02:00Z">
                <w:rPr>
                  <w:noProof/>
                  <w:webHidden/>
                  <w:sz w:val="24"/>
                  <w:szCs w:val="24"/>
                </w:rPr>
              </w:rPrChange>
            </w:rPr>
          </w:r>
          <w:r w:rsidRPr="00900819">
            <w:rPr>
              <w:noProof/>
              <w:webHidden/>
              <w:sz w:val="24"/>
              <w:szCs w:val="24"/>
              <w:rPrChange w:id="551" w:author="Thắng Đỗ" w:date="2021-06-02T09:02:00Z">
                <w:rPr>
                  <w:noProof/>
                  <w:webHidden/>
                </w:rPr>
              </w:rPrChange>
            </w:rPr>
            <w:fldChar w:fldCharType="separate"/>
          </w:r>
          <w:ins w:id="552" w:author="Thắng Đỗ" w:date="2021-06-02T09:01:00Z">
            <w:r w:rsidRPr="00900819">
              <w:rPr>
                <w:noProof/>
                <w:webHidden/>
                <w:sz w:val="24"/>
                <w:szCs w:val="24"/>
                <w:rPrChange w:id="553" w:author="Thắng Đỗ" w:date="2021-06-02T09:02:00Z">
                  <w:rPr>
                    <w:noProof/>
                    <w:webHidden/>
                  </w:rPr>
                </w:rPrChange>
              </w:rPr>
              <w:t>14</w:t>
            </w:r>
            <w:r w:rsidRPr="00900819">
              <w:rPr>
                <w:noProof/>
                <w:webHidden/>
                <w:sz w:val="24"/>
                <w:szCs w:val="24"/>
                <w:rPrChange w:id="554" w:author="Thắng Đỗ" w:date="2021-06-02T09:02:00Z">
                  <w:rPr>
                    <w:noProof/>
                    <w:webHidden/>
                  </w:rPr>
                </w:rPrChange>
              </w:rPr>
              <w:fldChar w:fldCharType="end"/>
            </w:r>
            <w:r w:rsidRPr="00900819">
              <w:rPr>
                <w:rStyle w:val="Hyperlink"/>
                <w:noProof/>
                <w:sz w:val="24"/>
                <w:szCs w:val="24"/>
                <w:rPrChange w:id="555" w:author="Thắng Đỗ" w:date="2021-06-02T09:02:00Z">
                  <w:rPr>
                    <w:rStyle w:val="Hyperlink"/>
                    <w:noProof/>
                  </w:rPr>
                </w:rPrChange>
              </w:rPr>
              <w:fldChar w:fldCharType="end"/>
            </w:r>
          </w:ins>
        </w:p>
        <w:p w:rsidR="00900819" w:rsidRPr="00900819" w:rsidRDefault="00900819">
          <w:pPr>
            <w:pStyle w:val="TOC2"/>
            <w:tabs>
              <w:tab w:val="left" w:pos="880"/>
              <w:tab w:val="right" w:leader="dot" w:pos="9379"/>
            </w:tabs>
            <w:rPr>
              <w:ins w:id="556" w:author="Thắng Đỗ" w:date="2021-06-02T09:01:00Z"/>
              <w:rFonts w:asciiTheme="minorHAnsi" w:eastAsiaTheme="minorEastAsia" w:hAnsiTheme="minorHAnsi" w:cstheme="minorBidi"/>
              <w:noProof/>
              <w:sz w:val="24"/>
              <w:szCs w:val="24"/>
              <w:rPrChange w:id="557" w:author="Thắng Đỗ" w:date="2021-06-02T09:02:00Z">
                <w:rPr>
                  <w:ins w:id="558" w:author="Thắng Đỗ" w:date="2021-06-02T09:01:00Z"/>
                  <w:rFonts w:asciiTheme="minorHAnsi" w:eastAsiaTheme="minorEastAsia" w:hAnsiTheme="minorHAnsi" w:cstheme="minorBidi"/>
                  <w:noProof/>
                  <w:sz w:val="22"/>
                  <w:szCs w:val="22"/>
                </w:rPr>
              </w:rPrChange>
            </w:rPr>
          </w:pPr>
          <w:ins w:id="559" w:author="Thắng Đỗ" w:date="2021-06-02T09:01:00Z">
            <w:r w:rsidRPr="00900819">
              <w:rPr>
                <w:rStyle w:val="Hyperlink"/>
                <w:noProof/>
                <w:sz w:val="24"/>
                <w:szCs w:val="24"/>
                <w:rPrChange w:id="560" w:author="Thắng Đỗ" w:date="2021-06-02T09:02:00Z">
                  <w:rPr>
                    <w:rStyle w:val="Hyperlink"/>
                    <w:noProof/>
                  </w:rPr>
                </w:rPrChange>
              </w:rPr>
              <w:fldChar w:fldCharType="begin"/>
            </w:r>
            <w:r w:rsidRPr="00900819">
              <w:rPr>
                <w:rStyle w:val="Hyperlink"/>
                <w:noProof/>
                <w:sz w:val="24"/>
                <w:szCs w:val="24"/>
                <w:rPrChange w:id="561" w:author="Thắng Đỗ" w:date="2021-06-02T09:02:00Z">
                  <w:rPr>
                    <w:rStyle w:val="Hyperlink"/>
                    <w:noProof/>
                  </w:rPr>
                </w:rPrChange>
              </w:rPr>
              <w:instrText xml:space="preserve"> </w:instrText>
            </w:r>
            <w:r w:rsidRPr="00900819">
              <w:rPr>
                <w:noProof/>
                <w:sz w:val="24"/>
                <w:szCs w:val="24"/>
                <w:rPrChange w:id="562" w:author="Thắng Đỗ" w:date="2021-06-02T09:02:00Z">
                  <w:rPr>
                    <w:noProof/>
                  </w:rPr>
                </w:rPrChange>
              </w:rPr>
              <w:instrText>HYPERLINK \l "_Toc73516947"</w:instrText>
            </w:r>
            <w:r w:rsidRPr="00900819">
              <w:rPr>
                <w:rStyle w:val="Hyperlink"/>
                <w:noProof/>
                <w:sz w:val="24"/>
                <w:szCs w:val="24"/>
                <w:rPrChange w:id="563" w:author="Thắng Đỗ" w:date="2021-06-02T09:02:00Z">
                  <w:rPr>
                    <w:rStyle w:val="Hyperlink"/>
                    <w:noProof/>
                  </w:rPr>
                </w:rPrChange>
              </w:rPr>
              <w:instrText xml:space="preserve"> </w:instrText>
            </w:r>
            <w:r w:rsidRPr="00900819">
              <w:rPr>
                <w:rStyle w:val="Hyperlink"/>
                <w:noProof/>
                <w:sz w:val="24"/>
                <w:szCs w:val="24"/>
                <w:rPrChange w:id="564" w:author="Thắng Đỗ" w:date="2021-06-02T09:02:00Z">
                  <w:rPr>
                    <w:rStyle w:val="Hyperlink"/>
                    <w:noProof/>
                  </w:rPr>
                </w:rPrChange>
              </w:rPr>
              <w:fldChar w:fldCharType="separate"/>
            </w:r>
            <w:r w:rsidRPr="00900819">
              <w:rPr>
                <w:rStyle w:val="Hyperlink"/>
                <w:b/>
                <w:noProof/>
                <w:sz w:val="24"/>
                <w:szCs w:val="24"/>
                <w:rPrChange w:id="565" w:author="Thắng Đỗ" w:date="2021-06-02T09:02:00Z">
                  <w:rPr>
                    <w:rStyle w:val="Hyperlink"/>
                    <w:b/>
                    <w:noProof/>
                  </w:rPr>
                </w:rPrChange>
              </w:rPr>
              <w:t>2.</w:t>
            </w:r>
            <w:r w:rsidRPr="00900819">
              <w:rPr>
                <w:rFonts w:asciiTheme="minorHAnsi" w:eastAsiaTheme="minorEastAsia" w:hAnsiTheme="minorHAnsi" w:cstheme="minorBidi"/>
                <w:noProof/>
                <w:sz w:val="24"/>
                <w:szCs w:val="24"/>
                <w:rPrChange w:id="566" w:author="Thắng Đỗ" w:date="2021-06-02T09:02:00Z">
                  <w:rPr>
                    <w:rFonts w:asciiTheme="minorHAnsi" w:eastAsiaTheme="minorEastAsia" w:hAnsiTheme="minorHAnsi" w:cstheme="minorBidi"/>
                    <w:noProof/>
                    <w:sz w:val="22"/>
                    <w:szCs w:val="22"/>
                  </w:rPr>
                </w:rPrChange>
              </w:rPr>
              <w:tab/>
            </w:r>
            <w:r w:rsidRPr="00900819">
              <w:rPr>
                <w:rStyle w:val="Hyperlink"/>
                <w:noProof/>
                <w:sz w:val="24"/>
                <w:szCs w:val="24"/>
                <w:rPrChange w:id="567" w:author="Thắng Đỗ" w:date="2021-06-02T09:02:00Z">
                  <w:rPr>
                    <w:rStyle w:val="Hyperlink"/>
                    <w:noProof/>
                  </w:rPr>
                </w:rPrChange>
              </w:rPr>
              <w:t>Thiết kế giao diện</w:t>
            </w:r>
            <w:r w:rsidRPr="00900819">
              <w:rPr>
                <w:noProof/>
                <w:webHidden/>
                <w:sz w:val="24"/>
                <w:szCs w:val="24"/>
                <w:rPrChange w:id="568" w:author="Thắng Đỗ" w:date="2021-06-02T09:02:00Z">
                  <w:rPr>
                    <w:noProof/>
                    <w:webHidden/>
                  </w:rPr>
                </w:rPrChange>
              </w:rPr>
              <w:tab/>
            </w:r>
            <w:r w:rsidRPr="00900819">
              <w:rPr>
                <w:noProof/>
                <w:webHidden/>
                <w:sz w:val="24"/>
                <w:szCs w:val="24"/>
                <w:rPrChange w:id="569" w:author="Thắng Đỗ" w:date="2021-06-02T09:02:00Z">
                  <w:rPr>
                    <w:noProof/>
                    <w:webHidden/>
                  </w:rPr>
                </w:rPrChange>
              </w:rPr>
              <w:fldChar w:fldCharType="begin"/>
            </w:r>
            <w:r w:rsidRPr="00900819">
              <w:rPr>
                <w:noProof/>
                <w:webHidden/>
                <w:sz w:val="24"/>
                <w:szCs w:val="24"/>
                <w:rPrChange w:id="570" w:author="Thắng Đỗ" w:date="2021-06-02T09:02:00Z">
                  <w:rPr>
                    <w:noProof/>
                    <w:webHidden/>
                  </w:rPr>
                </w:rPrChange>
              </w:rPr>
              <w:instrText xml:space="preserve"> PAGEREF _Toc73516947 \h </w:instrText>
            </w:r>
          </w:ins>
          <w:r w:rsidRPr="00900819">
            <w:rPr>
              <w:noProof/>
              <w:webHidden/>
              <w:sz w:val="24"/>
              <w:szCs w:val="24"/>
              <w:rPrChange w:id="571" w:author="Thắng Đỗ" w:date="2021-06-02T09:02:00Z">
                <w:rPr>
                  <w:noProof/>
                  <w:webHidden/>
                  <w:sz w:val="24"/>
                  <w:szCs w:val="24"/>
                </w:rPr>
              </w:rPrChange>
            </w:rPr>
          </w:r>
          <w:r w:rsidRPr="00900819">
            <w:rPr>
              <w:noProof/>
              <w:webHidden/>
              <w:sz w:val="24"/>
              <w:szCs w:val="24"/>
              <w:rPrChange w:id="572" w:author="Thắng Đỗ" w:date="2021-06-02T09:02:00Z">
                <w:rPr>
                  <w:noProof/>
                  <w:webHidden/>
                </w:rPr>
              </w:rPrChange>
            </w:rPr>
            <w:fldChar w:fldCharType="separate"/>
          </w:r>
          <w:ins w:id="573" w:author="Thắng Đỗ" w:date="2021-06-02T09:01:00Z">
            <w:r w:rsidRPr="00900819">
              <w:rPr>
                <w:noProof/>
                <w:webHidden/>
                <w:sz w:val="24"/>
                <w:szCs w:val="24"/>
                <w:rPrChange w:id="574" w:author="Thắng Đỗ" w:date="2021-06-02T09:02:00Z">
                  <w:rPr>
                    <w:noProof/>
                    <w:webHidden/>
                  </w:rPr>
                </w:rPrChange>
              </w:rPr>
              <w:t>15</w:t>
            </w:r>
            <w:r w:rsidRPr="00900819">
              <w:rPr>
                <w:noProof/>
                <w:webHidden/>
                <w:sz w:val="24"/>
                <w:szCs w:val="24"/>
                <w:rPrChange w:id="575" w:author="Thắng Đỗ" w:date="2021-06-02T09:02:00Z">
                  <w:rPr>
                    <w:noProof/>
                    <w:webHidden/>
                  </w:rPr>
                </w:rPrChange>
              </w:rPr>
              <w:fldChar w:fldCharType="end"/>
            </w:r>
            <w:r w:rsidRPr="00900819">
              <w:rPr>
                <w:rStyle w:val="Hyperlink"/>
                <w:noProof/>
                <w:sz w:val="24"/>
                <w:szCs w:val="24"/>
                <w:rPrChange w:id="576" w:author="Thắng Đỗ" w:date="2021-06-02T09:02:00Z">
                  <w:rPr>
                    <w:rStyle w:val="Hyperlink"/>
                    <w:noProof/>
                  </w:rPr>
                </w:rPrChange>
              </w:rPr>
              <w:fldChar w:fldCharType="end"/>
            </w:r>
          </w:ins>
        </w:p>
        <w:p w:rsidR="00900819" w:rsidRPr="00900819" w:rsidRDefault="00900819">
          <w:pPr>
            <w:pStyle w:val="TOC3"/>
            <w:tabs>
              <w:tab w:val="left" w:pos="1320"/>
              <w:tab w:val="right" w:leader="dot" w:pos="9379"/>
            </w:tabs>
            <w:rPr>
              <w:ins w:id="577" w:author="Thắng Đỗ" w:date="2021-06-02T09:01:00Z"/>
              <w:rFonts w:asciiTheme="minorHAnsi" w:eastAsiaTheme="minorEastAsia" w:hAnsiTheme="minorHAnsi" w:cstheme="minorBidi"/>
              <w:noProof/>
              <w:sz w:val="24"/>
              <w:szCs w:val="24"/>
              <w:rPrChange w:id="578" w:author="Thắng Đỗ" w:date="2021-06-02T09:02:00Z">
                <w:rPr>
                  <w:ins w:id="579" w:author="Thắng Đỗ" w:date="2021-06-02T09:01:00Z"/>
                  <w:rFonts w:asciiTheme="minorHAnsi" w:eastAsiaTheme="minorEastAsia" w:hAnsiTheme="minorHAnsi" w:cstheme="minorBidi"/>
                  <w:noProof/>
                  <w:sz w:val="22"/>
                  <w:szCs w:val="22"/>
                </w:rPr>
              </w:rPrChange>
            </w:rPr>
          </w:pPr>
          <w:ins w:id="580" w:author="Thắng Đỗ" w:date="2021-06-02T09:01:00Z">
            <w:r w:rsidRPr="00900819">
              <w:rPr>
                <w:rStyle w:val="Hyperlink"/>
                <w:noProof/>
                <w:sz w:val="24"/>
                <w:szCs w:val="24"/>
                <w:rPrChange w:id="581" w:author="Thắng Đỗ" w:date="2021-06-02T09:02:00Z">
                  <w:rPr>
                    <w:rStyle w:val="Hyperlink"/>
                    <w:noProof/>
                  </w:rPr>
                </w:rPrChange>
              </w:rPr>
              <w:fldChar w:fldCharType="begin"/>
            </w:r>
            <w:r w:rsidRPr="00900819">
              <w:rPr>
                <w:rStyle w:val="Hyperlink"/>
                <w:noProof/>
                <w:sz w:val="24"/>
                <w:szCs w:val="24"/>
                <w:rPrChange w:id="582" w:author="Thắng Đỗ" w:date="2021-06-02T09:02:00Z">
                  <w:rPr>
                    <w:rStyle w:val="Hyperlink"/>
                    <w:noProof/>
                  </w:rPr>
                </w:rPrChange>
              </w:rPr>
              <w:instrText xml:space="preserve"> </w:instrText>
            </w:r>
            <w:r w:rsidRPr="00900819">
              <w:rPr>
                <w:noProof/>
                <w:sz w:val="24"/>
                <w:szCs w:val="24"/>
                <w:rPrChange w:id="583" w:author="Thắng Đỗ" w:date="2021-06-02T09:02:00Z">
                  <w:rPr>
                    <w:noProof/>
                  </w:rPr>
                </w:rPrChange>
              </w:rPr>
              <w:instrText>HYPERLINK \l "_Toc73516948"</w:instrText>
            </w:r>
            <w:r w:rsidRPr="00900819">
              <w:rPr>
                <w:rStyle w:val="Hyperlink"/>
                <w:noProof/>
                <w:sz w:val="24"/>
                <w:szCs w:val="24"/>
                <w:rPrChange w:id="584" w:author="Thắng Đỗ" w:date="2021-06-02T09:02:00Z">
                  <w:rPr>
                    <w:rStyle w:val="Hyperlink"/>
                    <w:noProof/>
                  </w:rPr>
                </w:rPrChange>
              </w:rPr>
              <w:instrText xml:space="preserve"> </w:instrText>
            </w:r>
            <w:r w:rsidRPr="00900819">
              <w:rPr>
                <w:rStyle w:val="Hyperlink"/>
                <w:noProof/>
                <w:sz w:val="24"/>
                <w:szCs w:val="24"/>
                <w:rPrChange w:id="585" w:author="Thắng Đỗ" w:date="2021-06-02T09:02:00Z">
                  <w:rPr>
                    <w:rStyle w:val="Hyperlink"/>
                    <w:noProof/>
                  </w:rPr>
                </w:rPrChange>
              </w:rPr>
              <w:fldChar w:fldCharType="separate"/>
            </w:r>
            <w:r w:rsidRPr="00900819">
              <w:rPr>
                <w:rStyle w:val="Hyperlink"/>
                <w:noProof/>
                <w:sz w:val="24"/>
                <w:szCs w:val="24"/>
                <w:rPrChange w:id="586" w:author="Thắng Đỗ" w:date="2021-06-02T09:02:00Z">
                  <w:rPr>
                    <w:rStyle w:val="Hyperlink"/>
                    <w:noProof/>
                  </w:rPr>
                </w:rPrChange>
              </w:rPr>
              <w:t>2.1.</w:t>
            </w:r>
            <w:r w:rsidRPr="00900819">
              <w:rPr>
                <w:rFonts w:asciiTheme="minorHAnsi" w:eastAsiaTheme="minorEastAsia" w:hAnsiTheme="minorHAnsi" w:cstheme="minorBidi"/>
                <w:noProof/>
                <w:sz w:val="24"/>
                <w:szCs w:val="24"/>
                <w:rPrChange w:id="587" w:author="Thắng Đỗ" w:date="2021-06-02T09:02:00Z">
                  <w:rPr>
                    <w:rFonts w:asciiTheme="minorHAnsi" w:eastAsiaTheme="minorEastAsia" w:hAnsiTheme="minorHAnsi" w:cstheme="minorBidi"/>
                    <w:noProof/>
                    <w:sz w:val="22"/>
                    <w:szCs w:val="22"/>
                  </w:rPr>
                </w:rPrChange>
              </w:rPr>
              <w:tab/>
            </w:r>
            <w:r w:rsidRPr="00900819">
              <w:rPr>
                <w:rStyle w:val="Hyperlink"/>
                <w:noProof/>
                <w:sz w:val="24"/>
                <w:szCs w:val="24"/>
                <w:rPrChange w:id="588" w:author="Thắng Đỗ" w:date="2021-06-02T09:02:00Z">
                  <w:rPr>
                    <w:rStyle w:val="Hyperlink"/>
                    <w:noProof/>
                  </w:rPr>
                </w:rPrChange>
              </w:rPr>
              <w:t>Giao diện khách hàng</w:t>
            </w:r>
            <w:r w:rsidRPr="00900819">
              <w:rPr>
                <w:noProof/>
                <w:webHidden/>
                <w:sz w:val="24"/>
                <w:szCs w:val="24"/>
                <w:rPrChange w:id="589" w:author="Thắng Đỗ" w:date="2021-06-02T09:02:00Z">
                  <w:rPr>
                    <w:noProof/>
                    <w:webHidden/>
                  </w:rPr>
                </w:rPrChange>
              </w:rPr>
              <w:tab/>
            </w:r>
            <w:r w:rsidRPr="00900819">
              <w:rPr>
                <w:noProof/>
                <w:webHidden/>
                <w:sz w:val="24"/>
                <w:szCs w:val="24"/>
                <w:rPrChange w:id="590" w:author="Thắng Đỗ" w:date="2021-06-02T09:02:00Z">
                  <w:rPr>
                    <w:noProof/>
                    <w:webHidden/>
                  </w:rPr>
                </w:rPrChange>
              </w:rPr>
              <w:fldChar w:fldCharType="begin"/>
            </w:r>
            <w:r w:rsidRPr="00900819">
              <w:rPr>
                <w:noProof/>
                <w:webHidden/>
                <w:sz w:val="24"/>
                <w:szCs w:val="24"/>
                <w:rPrChange w:id="591" w:author="Thắng Đỗ" w:date="2021-06-02T09:02:00Z">
                  <w:rPr>
                    <w:noProof/>
                    <w:webHidden/>
                  </w:rPr>
                </w:rPrChange>
              </w:rPr>
              <w:instrText xml:space="preserve"> PAGEREF _Toc73516948 \h </w:instrText>
            </w:r>
          </w:ins>
          <w:r w:rsidRPr="00900819">
            <w:rPr>
              <w:noProof/>
              <w:webHidden/>
              <w:sz w:val="24"/>
              <w:szCs w:val="24"/>
              <w:rPrChange w:id="592" w:author="Thắng Đỗ" w:date="2021-06-02T09:02:00Z">
                <w:rPr>
                  <w:noProof/>
                  <w:webHidden/>
                  <w:sz w:val="24"/>
                  <w:szCs w:val="24"/>
                </w:rPr>
              </w:rPrChange>
            </w:rPr>
          </w:r>
          <w:r w:rsidRPr="00900819">
            <w:rPr>
              <w:noProof/>
              <w:webHidden/>
              <w:sz w:val="24"/>
              <w:szCs w:val="24"/>
              <w:rPrChange w:id="593" w:author="Thắng Đỗ" w:date="2021-06-02T09:02:00Z">
                <w:rPr>
                  <w:noProof/>
                  <w:webHidden/>
                </w:rPr>
              </w:rPrChange>
            </w:rPr>
            <w:fldChar w:fldCharType="separate"/>
          </w:r>
          <w:ins w:id="594" w:author="Thắng Đỗ" w:date="2021-06-02T09:01:00Z">
            <w:r w:rsidRPr="00900819">
              <w:rPr>
                <w:noProof/>
                <w:webHidden/>
                <w:sz w:val="24"/>
                <w:szCs w:val="24"/>
                <w:rPrChange w:id="595" w:author="Thắng Đỗ" w:date="2021-06-02T09:02:00Z">
                  <w:rPr>
                    <w:noProof/>
                    <w:webHidden/>
                  </w:rPr>
                </w:rPrChange>
              </w:rPr>
              <w:t>15</w:t>
            </w:r>
            <w:r w:rsidRPr="00900819">
              <w:rPr>
                <w:noProof/>
                <w:webHidden/>
                <w:sz w:val="24"/>
                <w:szCs w:val="24"/>
                <w:rPrChange w:id="596" w:author="Thắng Đỗ" w:date="2021-06-02T09:02:00Z">
                  <w:rPr>
                    <w:noProof/>
                    <w:webHidden/>
                  </w:rPr>
                </w:rPrChange>
              </w:rPr>
              <w:fldChar w:fldCharType="end"/>
            </w:r>
            <w:r w:rsidRPr="00900819">
              <w:rPr>
                <w:rStyle w:val="Hyperlink"/>
                <w:noProof/>
                <w:sz w:val="24"/>
                <w:szCs w:val="24"/>
                <w:rPrChange w:id="597" w:author="Thắng Đỗ" w:date="2021-06-02T09:02:00Z">
                  <w:rPr>
                    <w:rStyle w:val="Hyperlink"/>
                    <w:noProof/>
                  </w:rPr>
                </w:rPrChange>
              </w:rPr>
              <w:fldChar w:fldCharType="end"/>
            </w:r>
          </w:ins>
        </w:p>
        <w:p w:rsidR="00900819" w:rsidRPr="00900819" w:rsidRDefault="00900819">
          <w:pPr>
            <w:pStyle w:val="TOC3"/>
            <w:tabs>
              <w:tab w:val="left" w:pos="1320"/>
              <w:tab w:val="right" w:leader="dot" w:pos="9379"/>
            </w:tabs>
            <w:rPr>
              <w:ins w:id="598" w:author="Thắng Đỗ" w:date="2021-06-02T09:01:00Z"/>
              <w:rFonts w:asciiTheme="minorHAnsi" w:eastAsiaTheme="minorEastAsia" w:hAnsiTheme="minorHAnsi" w:cstheme="minorBidi"/>
              <w:noProof/>
              <w:sz w:val="24"/>
              <w:szCs w:val="24"/>
              <w:rPrChange w:id="599" w:author="Thắng Đỗ" w:date="2021-06-02T09:02:00Z">
                <w:rPr>
                  <w:ins w:id="600" w:author="Thắng Đỗ" w:date="2021-06-02T09:01:00Z"/>
                  <w:rFonts w:asciiTheme="minorHAnsi" w:eastAsiaTheme="minorEastAsia" w:hAnsiTheme="minorHAnsi" w:cstheme="minorBidi"/>
                  <w:noProof/>
                  <w:sz w:val="22"/>
                  <w:szCs w:val="22"/>
                </w:rPr>
              </w:rPrChange>
            </w:rPr>
          </w:pPr>
          <w:ins w:id="601" w:author="Thắng Đỗ" w:date="2021-06-02T09:01:00Z">
            <w:r w:rsidRPr="00900819">
              <w:rPr>
                <w:rStyle w:val="Hyperlink"/>
                <w:noProof/>
                <w:sz w:val="24"/>
                <w:szCs w:val="24"/>
                <w:rPrChange w:id="602" w:author="Thắng Đỗ" w:date="2021-06-02T09:02:00Z">
                  <w:rPr>
                    <w:rStyle w:val="Hyperlink"/>
                    <w:noProof/>
                  </w:rPr>
                </w:rPrChange>
              </w:rPr>
              <w:fldChar w:fldCharType="begin"/>
            </w:r>
            <w:r w:rsidRPr="00900819">
              <w:rPr>
                <w:rStyle w:val="Hyperlink"/>
                <w:noProof/>
                <w:sz w:val="24"/>
                <w:szCs w:val="24"/>
                <w:rPrChange w:id="603" w:author="Thắng Đỗ" w:date="2021-06-02T09:02:00Z">
                  <w:rPr>
                    <w:rStyle w:val="Hyperlink"/>
                    <w:noProof/>
                  </w:rPr>
                </w:rPrChange>
              </w:rPr>
              <w:instrText xml:space="preserve"> </w:instrText>
            </w:r>
            <w:r w:rsidRPr="00900819">
              <w:rPr>
                <w:noProof/>
                <w:sz w:val="24"/>
                <w:szCs w:val="24"/>
                <w:rPrChange w:id="604" w:author="Thắng Đỗ" w:date="2021-06-02T09:02:00Z">
                  <w:rPr>
                    <w:noProof/>
                  </w:rPr>
                </w:rPrChange>
              </w:rPr>
              <w:instrText>HYPERLINK \l "_Toc73516949"</w:instrText>
            </w:r>
            <w:r w:rsidRPr="00900819">
              <w:rPr>
                <w:rStyle w:val="Hyperlink"/>
                <w:noProof/>
                <w:sz w:val="24"/>
                <w:szCs w:val="24"/>
                <w:rPrChange w:id="605" w:author="Thắng Đỗ" w:date="2021-06-02T09:02:00Z">
                  <w:rPr>
                    <w:rStyle w:val="Hyperlink"/>
                    <w:noProof/>
                  </w:rPr>
                </w:rPrChange>
              </w:rPr>
              <w:instrText xml:space="preserve"> </w:instrText>
            </w:r>
            <w:r w:rsidRPr="00900819">
              <w:rPr>
                <w:rStyle w:val="Hyperlink"/>
                <w:noProof/>
                <w:sz w:val="24"/>
                <w:szCs w:val="24"/>
                <w:rPrChange w:id="606" w:author="Thắng Đỗ" w:date="2021-06-02T09:02:00Z">
                  <w:rPr>
                    <w:rStyle w:val="Hyperlink"/>
                    <w:noProof/>
                  </w:rPr>
                </w:rPrChange>
              </w:rPr>
              <w:fldChar w:fldCharType="separate"/>
            </w:r>
            <w:r w:rsidRPr="00900819">
              <w:rPr>
                <w:rStyle w:val="Hyperlink"/>
                <w:noProof/>
                <w:sz w:val="24"/>
                <w:szCs w:val="24"/>
                <w:rPrChange w:id="607" w:author="Thắng Đỗ" w:date="2021-06-02T09:02:00Z">
                  <w:rPr>
                    <w:rStyle w:val="Hyperlink"/>
                    <w:noProof/>
                  </w:rPr>
                </w:rPrChange>
              </w:rPr>
              <w:t>2.2.</w:t>
            </w:r>
            <w:r w:rsidRPr="00900819">
              <w:rPr>
                <w:rFonts w:asciiTheme="minorHAnsi" w:eastAsiaTheme="minorEastAsia" w:hAnsiTheme="minorHAnsi" w:cstheme="minorBidi"/>
                <w:noProof/>
                <w:sz w:val="24"/>
                <w:szCs w:val="24"/>
                <w:rPrChange w:id="608" w:author="Thắng Đỗ" w:date="2021-06-02T09:02:00Z">
                  <w:rPr>
                    <w:rFonts w:asciiTheme="minorHAnsi" w:eastAsiaTheme="minorEastAsia" w:hAnsiTheme="minorHAnsi" w:cstheme="minorBidi"/>
                    <w:noProof/>
                    <w:sz w:val="22"/>
                    <w:szCs w:val="22"/>
                  </w:rPr>
                </w:rPrChange>
              </w:rPr>
              <w:tab/>
            </w:r>
            <w:r w:rsidRPr="00900819">
              <w:rPr>
                <w:rStyle w:val="Hyperlink"/>
                <w:noProof/>
                <w:sz w:val="24"/>
                <w:szCs w:val="24"/>
                <w:rPrChange w:id="609" w:author="Thắng Đỗ" w:date="2021-06-02T09:02:00Z">
                  <w:rPr>
                    <w:rStyle w:val="Hyperlink"/>
                    <w:noProof/>
                  </w:rPr>
                </w:rPrChange>
              </w:rPr>
              <w:t>Giao diện quản lý</w:t>
            </w:r>
            <w:r w:rsidRPr="00900819">
              <w:rPr>
                <w:noProof/>
                <w:webHidden/>
                <w:sz w:val="24"/>
                <w:szCs w:val="24"/>
                <w:rPrChange w:id="610" w:author="Thắng Đỗ" w:date="2021-06-02T09:02:00Z">
                  <w:rPr>
                    <w:noProof/>
                    <w:webHidden/>
                  </w:rPr>
                </w:rPrChange>
              </w:rPr>
              <w:tab/>
            </w:r>
            <w:r w:rsidRPr="00900819">
              <w:rPr>
                <w:noProof/>
                <w:webHidden/>
                <w:sz w:val="24"/>
                <w:szCs w:val="24"/>
                <w:rPrChange w:id="611" w:author="Thắng Đỗ" w:date="2021-06-02T09:02:00Z">
                  <w:rPr>
                    <w:noProof/>
                    <w:webHidden/>
                  </w:rPr>
                </w:rPrChange>
              </w:rPr>
              <w:fldChar w:fldCharType="begin"/>
            </w:r>
            <w:r w:rsidRPr="00900819">
              <w:rPr>
                <w:noProof/>
                <w:webHidden/>
                <w:sz w:val="24"/>
                <w:szCs w:val="24"/>
                <w:rPrChange w:id="612" w:author="Thắng Đỗ" w:date="2021-06-02T09:02:00Z">
                  <w:rPr>
                    <w:noProof/>
                    <w:webHidden/>
                  </w:rPr>
                </w:rPrChange>
              </w:rPr>
              <w:instrText xml:space="preserve"> PAGEREF _Toc73516949 \h </w:instrText>
            </w:r>
          </w:ins>
          <w:r w:rsidRPr="00900819">
            <w:rPr>
              <w:noProof/>
              <w:webHidden/>
              <w:sz w:val="24"/>
              <w:szCs w:val="24"/>
              <w:rPrChange w:id="613" w:author="Thắng Đỗ" w:date="2021-06-02T09:02:00Z">
                <w:rPr>
                  <w:noProof/>
                  <w:webHidden/>
                  <w:sz w:val="24"/>
                  <w:szCs w:val="24"/>
                </w:rPr>
              </w:rPrChange>
            </w:rPr>
          </w:r>
          <w:r w:rsidRPr="00900819">
            <w:rPr>
              <w:noProof/>
              <w:webHidden/>
              <w:sz w:val="24"/>
              <w:szCs w:val="24"/>
              <w:rPrChange w:id="614" w:author="Thắng Đỗ" w:date="2021-06-02T09:02:00Z">
                <w:rPr>
                  <w:noProof/>
                  <w:webHidden/>
                </w:rPr>
              </w:rPrChange>
            </w:rPr>
            <w:fldChar w:fldCharType="separate"/>
          </w:r>
          <w:ins w:id="615" w:author="Thắng Đỗ" w:date="2021-06-02T09:01:00Z">
            <w:r w:rsidRPr="00900819">
              <w:rPr>
                <w:noProof/>
                <w:webHidden/>
                <w:sz w:val="24"/>
                <w:szCs w:val="24"/>
                <w:rPrChange w:id="616" w:author="Thắng Đỗ" w:date="2021-06-02T09:02:00Z">
                  <w:rPr>
                    <w:noProof/>
                    <w:webHidden/>
                  </w:rPr>
                </w:rPrChange>
              </w:rPr>
              <w:t>18</w:t>
            </w:r>
            <w:r w:rsidRPr="00900819">
              <w:rPr>
                <w:noProof/>
                <w:webHidden/>
                <w:sz w:val="24"/>
                <w:szCs w:val="24"/>
                <w:rPrChange w:id="617" w:author="Thắng Đỗ" w:date="2021-06-02T09:02:00Z">
                  <w:rPr>
                    <w:noProof/>
                    <w:webHidden/>
                  </w:rPr>
                </w:rPrChange>
              </w:rPr>
              <w:fldChar w:fldCharType="end"/>
            </w:r>
            <w:r w:rsidRPr="00900819">
              <w:rPr>
                <w:rStyle w:val="Hyperlink"/>
                <w:noProof/>
                <w:sz w:val="24"/>
                <w:szCs w:val="24"/>
                <w:rPrChange w:id="618" w:author="Thắng Đỗ" w:date="2021-06-02T09:02:00Z">
                  <w:rPr>
                    <w:rStyle w:val="Hyperlink"/>
                    <w:noProof/>
                  </w:rPr>
                </w:rPrChange>
              </w:rPr>
              <w:fldChar w:fldCharType="end"/>
            </w:r>
          </w:ins>
        </w:p>
        <w:p w:rsidR="00900819" w:rsidRPr="00900819" w:rsidRDefault="00900819">
          <w:pPr>
            <w:pStyle w:val="TOC2"/>
            <w:tabs>
              <w:tab w:val="left" w:pos="880"/>
              <w:tab w:val="right" w:leader="dot" w:pos="9379"/>
            </w:tabs>
            <w:rPr>
              <w:ins w:id="619" w:author="Thắng Đỗ" w:date="2021-06-02T09:01:00Z"/>
              <w:rFonts w:asciiTheme="minorHAnsi" w:eastAsiaTheme="minorEastAsia" w:hAnsiTheme="minorHAnsi" w:cstheme="minorBidi"/>
              <w:noProof/>
              <w:sz w:val="24"/>
              <w:szCs w:val="24"/>
              <w:rPrChange w:id="620" w:author="Thắng Đỗ" w:date="2021-06-02T09:02:00Z">
                <w:rPr>
                  <w:ins w:id="621" w:author="Thắng Đỗ" w:date="2021-06-02T09:01:00Z"/>
                  <w:rFonts w:asciiTheme="minorHAnsi" w:eastAsiaTheme="minorEastAsia" w:hAnsiTheme="minorHAnsi" w:cstheme="minorBidi"/>
                  <w:noProof/>
                  <w:sz w:val="22"/>
                  <w:szCs w:val="22"/>
                </w:rPr>
              </w:rPrChange>
            </w:rPr>
          </w:pPr>
          <w:ins w:id="622" w:author="Thắng Đỗ" w:date="2021-06-02T09:01:00Z">
            <w:r w:rsidRPr="00900819">
              <w:rPr>
                <w:rStyle w:val="Hyperlink"/>
                <w:noProof/>
                <w:sz w:val="24"/>
                <w:szCs w:val="24"/>
                <w:rPrChange w:id="623" w:author="Thắng Đỗ" w:date="2021-06-02T09:02:00Z">
                  <w:rPr>
                    <w:rStyle w:val="Hyperlink"/>
                    <w:noProof/>
                  </w:rPr>
                </w:rPrChange>
              </w:rPr>
              <w:fldChar w:fldCharType="begin"/>
            </w:r>
            <w:r w:rsidRPr="00900819">
              <w:rPr>
                <w:rStyle w:val="Hyperlink"/>
                <w:noProof/>
                <w:sz w:val="24"/>
                <w:szCs w:val="24"/>
                <w:rPrChange w:id="624" w:author="Thắng Đỗ" w:date="2021-06-02T09:02:00Z">
                  <w:rPr>
                    <w:rStyle w:val="Hyperlink"/>
                    <w:noProof/>
                  </w:rPr>
                </w:rPrChange>
              </w:rPr>
              <w:instrText xml:space="preserve"> </w:instrText>
            </w:r>
            <w:r w:rsidRPr="00900819">
              <w:rPr>
                <w:noProof/>
                <w:sz w:val="24"/>
                <w:szCs w:val="24"/>
                <w:rPrChange w:id="625" w:author="Thắng Đỗ" w:date="2021-06-02T09:02:00Z">
                  <w:rPr>
                    <w:noProof/>
                  </w:rPr>
                </w:rPrChange>
              </w:rPr>
              <w:instrText>HYPERLINK \l "_Toc73516950"</w:instrText>
            </w:r>
            <w:r w:rsidRPr="00900819">
              <w:rPr>
                <w:rStyle w:val="Hyperlink"/>
                <w:noProof/>
                <w:sz w:val="24"/>
                <w:szCs w:val="24"/>
                <w:rPrChange w:id="626" w:author="Thắng Đỗ" w:date="2021-06-02T09:02:00Z">
                  <w:rPr>
                    <w:rStyle w:val="Hyperlink"/>
                    <w:noProof/>
                  </w:rPr>
                </w:rPrChange>
              </w:rPr>
              <w:instrText xml:space="preserve"> </w:instrText>
            </w:r>
            <w:r w:rsidRPr="00900819">
              <w:rPr>
                <w:rStyle w:val="Hyperlink"/>
                <w:noProof/>
                <w:sz w:val="24"/>
                <w:szCs w:val="24"/>
                <w:rPrChange w:id="627" w:author="Thắng Đỗ" w:date="2021-06-02T09:02:00Z">
                  <w:rPr>
                    <w:rStyle w:val="Hyperlink"/>
                    <w:noProof/>
                  </w:rPr>
                </w:rPrChange>
              </w:rPr>
              <w:fldChar w:fldCharType="separate"/>
            </w:r>
            <w:r w:rsidRPr="00900819">
              <w:rPr>
                <w:rStyle w:val="Hyperlink"/>
                <w:b/>
                <w:noProof/>
                <w:sz w:val="24"/>
                <w:szCs w:val="24"/>
                <w:rPrChange w:id="628" w:author="Thắng Đỗ" w:date="2021-06-02T09:02:00Z">
                  <w:rPr>
                    <w:rStyle w:val="Hyperlink"/>
                    <w:b/>
                    <w:noProof/>
                  </w:rPr>
                </w:rPrChange>
              </w:rPr>
              <w:t>3.</w:t>
            </w:r>
            <w:r w:rsidRPr="00900819">
              <w:rPr>
                <w:rFonts w:asciiTheme="minorHAnsi" w:eastAsiaTheme="minorEastAsia" w:hAnsiTheme="minorHAnsi" w:cstheme="minorBidi"/>
                <w:noProof/>
                <w:sz w:val="24"/>
                <w:szCs w:val="24"/>
                <w:rPrChange w:id="629" w:author="Thắng Đỗ" w:date="2021-06-02T09:02:00Z">
                  <w:rPr>
                    <w:rFonts w:asciiTheme="minorHAnsi" w:eastAsiaTheme="minorEastAsia" w:hAnsiTheme="minorHAnsi" w:cstheme="minorBidi"/>
                    <w:noProof/>
                    <w:sz w:val="22"/>
                    <w:szCs w:val="22"/>
                  </w:rPr>
                </w:rPrChange>
              </w:rPr>
              <w:tab/>
            </w:r>
            <w:r w:rsidRPr="00900819">
              <w:rPr>
                <w:rStyle w:val="Hyperlink"/>
                <w:noProof/>
                <w:sz w:val="24"/>
                <w:szCs w:val="24"/>
                <w:rPrChange w:id="630" w:author="Thắng Đỗ" w:date="2021-06-02T09:02:00Z">
                  <w:rPr>
                    <w:rStyle w:val="Hyperlink"/>
                    <w:noProof/>
                  </w:rPr>
                </w:rPrChange>
              </w:rPr>
              <w:t>Xử lý dữ liệu</w:t>
            </w:r>
            <w:r w:rsidRPr="00900819">
              <w:rPr>
                <w:noProof/>
                <w:webHidden/>
                <w:sz w:val="24"/>
                <w:szCs w:val="24"/>
                <w:rPrChange w:id="631" w:author="Thắng Đỗ" w:date="2021-06-02T09:02:00Z">
                  <w:rPr>
                    <w:noProof/>
                    <w:webHidden/>
                  </w:rPr>
                </w:rPrChange>
              </w:rPr>
              <w:tab/>
            </w:r>
            <w:r w:rsidRPr="00900819">
              <w:rPr>
                <w:noProof/>
                <w:webHidden/>
                <w:sz w:val="24"/>
                <w:szCs w:val="24"/>
                <w:rPrChange w:id="632" w:author="Thắng Đỗ" w:date="2021-06-02T09:02:00Z">
                  <w:rPr>
                    <w:noProof/>
                    <w:webHidden/>
                  </w:rPr>
                </w:rPrChange>
              </w:rPr>
              <w:fldChar w:fldCharType="begin"/>
            </w:r>
            <w:r w:rsidRPr="00900819">
              <w:rPr>
                <w:noProof/>
                <w:webHidden/>
                <w:sz w:val="24"/>
                <w:szCs w:val="24"/>
                <w:rPrChange w:id="633" w:author="Thắng Đỗ" w:date="2021-06-02T09:02:00Z">
                  <w:rPr>
                    <w:noProof/>
                    <w:webHidden/>
                  </w:rPr>
                </w:rPrChange>
              </w:rPr>
              <w:instrText xml:space="preserve"> PAGEREF _Toc73516950 \h </w:instrText>
            </w:r>
          </w:ins>
          <w:r w:rsidRPr="00900819">
            <w:rPr>
              <w:noProof/>
              <w:webHidden/>
              <w:sz w:val="24"/>
              <w:szCs w:val="24"/>
              <w:rPrChange w:id="634" w:author="Thắng Đỗ" w:date="2021-06-02T09:02:00Z">
                <w:rPr>
                  <w:noProof/>
                  <w:webHidden/>
                  <w:sz w:val="24"/>
                  <w:szCs w:val="24"/>
                </w:rPr>
              </w:rPrChange>
            </w:rPr>
          </w:r>
          <w:r w:rsidRPr="00900819">
            <w:rPr>
              <w:noProof/>
              <w:webHidden/>
              <w:sz w:val="24"/>
              <w:szCs w:val="24"/>
              <w:rPrChange w:id="635" w:author="Thắng Đỗ" w:date="2021-06-02T09:02:00Z">
                <w:rPr>
                  <w:noProof/>
                  <w:webHidden/>
                </w:rPr>
              </w:rPrChange>
            </w:rPr>
            <w:fldChar w:fldCharType="separate"/>
          </w:r>
          <w:ins w:id="636" w:author="Thắng Đỗ" w:date="2021-06-02T09:01:00Z">
            <w:r w:rsidRPr="00900819">
              <w:rPr>
                <w:noProof/>
                <w:webHidden/>
                <w:sz w:val="24"/>
                <w:szCs w:val="24"/>
                <w:rPrChange w:id="637" w:author="Thắng Đỗ" w:date="2021-06-02T09:02:00Z">
                  <w:rPr>
                    <w:noProof/>
                    <w:webHidden/>
                  </w:rPr>
                </w:rPrChange>
              </w:rPr>
              <w:t>20</w:t>
            </w:r>
            <w:r w:rsidRPr="00900819">
              <w:rPr>
                <w:noProof/>
                <w:webHidden/>
                <w:sz w:val="24"/>
                <w:szCs w:val="24"/>
                <w:rPrChange w:id="638" w:author="Thắng Đỗ" w:date="2021-06-02T09:02:00Z">
                  <w:rPr>
                    <w:noProof/>
                    <w:webHidden/>
                  </w:rPr>
                </w:rPrChange>
              </w:rPr>
              <w:fldChar w:fldCharType="end"/>
            </w:r>
            <w:r w:rsidRPr="00900819">
              <w:rPr>
                <w:rStyle w:val="Hyperlink"/>
                <w:noProof/>
                <w:sz w:val="24"/>
                <w:szCs w:val="24"/>
                <w:rPrChange w:id="639" w:author="Thắng Đỗ" w:date="2021-06-02T09:02:00Z">
                  <w:rPr>
                    <w:rStyle w:val="Hyperlink"/>
                    <w:noProof/>
                  </w:rPr>
                </w:rPrChange>
              </w:rPr>
              <w:fldChar w:fldCharType="end"/>
            </w:r>
          </w:ins>
        </w:p>
        <w:p w:rsidR="00900819" w:rsidRPr="00900819" w:rsidRDefault="00900819">
          <w:pPr>
            <w:pStyle w:val="TOC3"/>
            <w:tabs>
              <w:tab w:val="left" w:pos="1320"/>
              <w:tab w:val="right" w:leader="dot" w:pos="9379"/>
            </w:tabs>
            <w:rPr>
              <w:ins w:id="640" w:author="Thắng Đỗ" w:date="2021-06-02T09:01:00Z"/>
              <w:rFonts w:asciiTheme="minorHAnsi" w:eastAsiaTheme="minorEastAsia" w:hAnsiTheme="minorHAnsi" w:cstheme="minorBidi"/>
              <w:noProof/>
              <w:sz w:val="24"/>
              <w:szCs w:val="24"/>
              <w:rPrChange w:id="641" w:author="Thắng Đỗ" w:date="2021-06-02T09:02:00Z">
                <w:rPr>
                  <w:ins w:id="642" w:author="Thắng Đỗ" w:date="2021-06-02T09:01:00Z"/>
                  <w:rFonts w:asciiTheme="minorHAnsi" w:eastAsiaTheme="minorEastAsia" w:hAnsiTheme="minorHAnsi" w:cstheme="minorBidi"/>
                  <w:noProof/>
                  <w:sz w:val="22"/>
                  <w:szCs w:val="22"/>
                </w:rPr>
              </w:rPrChange>
            </w:rPr>
          </w:pPr>
          <w:ins w:id="643" w:author="Thắng Đỗ" w:date="2021-06-02T09:01:00Z">
            <w:r w:rsidRPr="00900819">
              <w:rPr>
                <w:rStyle w:val="Hyperlink"/>
                <w:noProof/>
                <w:sz w:val="24"/>
                <w:szCs w:val="24"/>
                <w:rPrChange w:id="644" w:author="Thắng Đỗ" w:date="2021-06-02T09:02:00Z">
                  <w:rPr>
                    <w:rStyle w:val="Hyperlink"/>
                    <w:noProof/>
                  </w:rPr>
                </w:rPrChange>
              </w:rPr>
              <w:fldChar w:fldCharType="begin"/>
            </w:r>
            <w:r w:rsidRPr="00900819">
              <w:rPr>
                <w:rStyle w:val="Hyperlink"/>
                <w:noProof/>
                <w:sz w:val="24"/>
                <w:szCs w:val="24"/>
                <w:rPrChange w:id="645" w:author="Thắng Đỗ" w:date="2021-06-02T09:02:00Z">
                  <w:rPr>
                    <w:rStyle w:val="Hyperlink"/>
                    <w:noProof/>
                  </w:rPr>
                </w:rPrChange>
              </w:rPr>
              <w:instrText xml:space="preserve"> </w:instrText>
            </w:r>
            <w:r w:rsidRPr="00900819">
              <w:rPr>
                <w:noProof/>
                <w:sz w:val="24"/>
                <w:szCs w:val="24"/>
                <w:rPrChange w:id="646" w:author="Thắng Đỗ" w:date="2021-06-02T09:02:00Z">
                  <w:rPr>
                    <w:noProof/>
                  </w:rPr>
                </w:rPrChange>
              </w:rPr>
              <w:instrText>HYPERLINK \l "_Toc73516951"</w:instrText>
            </w:r>
            <w:r w:rsidRPr="00900819">
              <w:rPr>
                <w:rStyle w:val="Hyperlink"/>
                <w:noProof/>
                <w:sz w:val="24"/>
                <w:szCs w:val="24"/>
                <w:rPrChange w:id="647" w:author="Thắng Đỗ" w:date="2021-06-02T09:02:00Z">
                  <w:rPr>
                    <w:rStyle w:val="Hyperlink"/>
                    <w:noProof/>
                  </w:rPr>
                </w:rPrChange>
              </w:rPr>
              <w:instrText xml:space="preserve"> </w:instrText>
            </w:r>
            <w:r w:rsidRPr="00900819">
              <w:rPr>
                <w:rStyle w:val="Hyperlink"/>
                <w:noProof/>
                <w:sz w:val="24"/>
                <w:szCs w:val="24"/>
                <w:rPrChange w:id="648" w:author="Thắng Đỗ" w:date="2021-06-02T09:02:00Z">
                  <w:rPr>
                    <w:rStyle w:val="Hyperlink"/>
                    <w:noProof/>
                  </w:rPr>
                </w:rPrChange>
              </w:rPr>
              <w:fldChar w:fldCharType="separate"/>
            </w:r>
            <w:r w:rsidRPr="00900819">
              <w:rPr>
                <w:rStyle w:val="Hyperlink"/>
                <w:noProof/>
                <w:sz w:val="24"/>
                <w:szCs w:val="24"/>
                <w:rPrChange w:id="649" w:author="Thắng Đỗ" w:date="2021-06-02T09:02:00Z">
                  <w:rPr>
                    <w:rStyle w:val="Hyperlink"/>
                    <w:noProof/>
                  </w:rPr>
                </w:rPrChange>
              </w:rPr>
              <w:t>3.1.</w:t>
            </w:r>
            <w:r w:rsidRPr="00900819">
              <w:rPr>
                <w:rFonts w:asciiTheme="minorHAnsi" w:eastAsiaTheme="minorEastAsia" w:hAnsiTheme="minorHAnsi" w:cstheme="minorBidi"/>
                <w:noProof/>
                <w:sz w:val="24"/>
                <w:szCs w:val="24"/>
                <w:rPrChange w:id="650" w:author="Thắng Đỗ" w:date="2021-06-02T09:02:00Z">
                  <w:rPr>
                    <w:rFonts w:asciiTheme="minorHAnsi" w:eastAsiaTheme="minorEastAsia" w:hAnsiTheme="minorHAnsi" w:cstheme="minorBidi"/>
                    <w:noProof/>
                    <w:sz w:val="22"/>
                    <w:szCs w:val="22"/>
                  </w:rPr>
                </w:rPrChange>
              </w:rPr>
              <w:tab/>
            </w:r>
            <w:r w:rsidRPr="00900819">
              <w:rPr>
                <w:rStyle w:val="Hyperlink"/>
                <w:noProof/>
                <w:sz w:val="24"/>
                <w:szCs w:val="24"/>
                <w:rPrChange w:id="651" w:author="Thắng Đỗ" w:date="2021-06-02T09:02:00Z">
                  <w:rPr>
                    <w:rStyle w:val="Hyperlink"/>
                    <w:noProof/>
                  </w:rPr>
                </w:rPrChange>
              </w:rPr>
              <w:t>Dữ liệu khách hàng</w:t>
            </w:r>
            <w:r w:rsidRPr="00900819">
              <w:rPr>
                <w:noProof/>
                <w:webHidden/>
                <w:sz w:val="24"/>
                <w:szCs w:val="24"/>
                <w:rPrChange w:id="652" w:author="Thắng Đỗ" w:date="2021-06-02T09:02:00Z">
                  <w:rPr>
                    <w:noProof/>
                    <w:webHidden/>
                  </w:rPr>
                </w:rPrChange>
              </w:rPr>
              <w:tab/>
            </w:r>
            <w:r w:rsidRPr="00900819">
              <w:rPr>
                <w:noProof/>
                <w:webHidden/>
                <w:sz w:val="24"/>
                <w:szCs w:val="24"/>
                <w:rPrChange w:id="653" w:author="Thắng Đỗ" w:date="2021-06-02T09:02:00Z">
                  <w:rPr>
                    <w:noProof/>
                    <w:webHidden/>
                  </w:rPr>
                </w:rPrChange>
              </w:rPr>
              <w:fldChar w:fldCharType="begin"/>
            </w:r>
            <w:r w:rsidRPr="00900819">
              <w:rPr>
                <w:noProof/>
                <w:webHidden/>
                <w:sz w:val="24"/>
                <w:szCs w:val="24"/>
                <w:rPrChange w:id="654" w:author="Thắng Đỗ" w:date="2021-06-02T09:02:00Z">
                  <w:rPr>
                    <w:noProof/>
                    <w:webHidden/>
                  </w:rPr>
                </w:rPrChange>
              </w:rPr>
              <w:instrText xml:space="preserve"> PAGEREF _Toc73516951 \h </w:instrText>
            </w:r>
          </w:ins>
          <w:r w:rsidRPr="00900819">
            <w:rPr>
              <w:noProof/>
              <w:webHidden/>
              <w:sz w:val="24"/>
              <w:szCs w:val="24"/>
              <w:rPrChange w:id="655" w:author="Thắng Đỗ" w:date="2021-06-02T09:02:00Z">
                <w:rPr>
                  <w:noProof/>
                  <w:webHidden/>
                  <w:sz w:val="24"/>
                  <w:szCs w:val="24"/>
                </w:rPr>
              </w:rPrChange>
            </w:rPr>
          </w:r>
          <w:r w:rsidRPr="00900819">
            <w:rPr>
              <w:noProof/>
              <w:webHidden/>
              <w:sz w:val="24"/>
              <w:szCs w:val="24"/>
              <w:rPrChange w:id="656" w:author="Thắng Đỗ" w:date="2021-06-02T09:02:00Z">
                <w:rPr>
                  <w:noProof/>
                  <w:webHidden/>
                </w:rPr>
              </w:rPrChange>
            </w:rPr>
            <w:fldChar w:fldCharType="separate"/>
          </w:r>
          <w:ins w:id="657" w:author="Thắng Đỗ" w:date="2021-06-02T09:01:00Z">
            <w:r w:rsidRPr="00900819">
              <w:rPr>
                <w:noProof/>
                <w:webHidden/>
                <w:sz w:val="24"/>
                <w:szCs w:val="24"/>
                <w:rPrChange w:id="658" w:author="Thắng Đỗ" w:date="2021-06-02T09:02:00Z">
                  <w:rPr>
                    <w:noProof/>
                    <w:webHidden/>
                  </w:rPr>
                </w:rPrChange>
              </w:rPr>
              <w:t>20</w:t>
            </w:r>
            <w:r w:rsidRPr="00900819">
              <w:rPr>
                <w:noProof/>
                <w:webHidden/>
                <w:sz w:val="24"/>
                <w:szCs w:val="24"/>
                <w:rPrChange w:id="659" w:author="Thắng Đỗ" w:date="2021-06-02T09:02:00Z">
                  <w:rPr>
                    <w:noProof/>
                    <w:webHidden/>
                  </w:rPr>
                </w:rPrChange>
              </w:rPr>
              <w:fldChar w:fldCharType="end"/>
            </w:r>
            <w:r w:rsidRPr="00900819">
              <w:rPr>
                <w:rStyle w:val="Hyperlink"/>
                <w:noProof/>
                <w:sz w:val="24"/>
                <w:szCs w:val="24"/>
                <w:rPrChange w:id="660" w:author="Thắng Đỗ" w:date="2021-06-02T09:02:00Z">
                  <w:rPr>
                    <w:rStyle w:val="Hyperlink"/>
                    <w:noProof/>
                  </w:rPr>
                </w:rPrChange>
              </w:rPr>
              <w:fldChar w:fldCharType="end"/>
            </w:r>
          </w:ins>
        </w:p>
        <w:p w:rsidR="00900819" w:rsidRPr="00900819" w:rsidRDefault="00900819">
          <w:pPr>
            <w:pStyle w:val="TOC3"/>
            <w:tabs>
              <w:tab w:val="left" w:pos="1320"/>
              <w:tab w:val="right" w:leader="dot" w:pos="9379"/>
            </w:tabs>
            <w:rPr>
              <w:ins w:id="661" w:author="Thắng Đỗ" w:date="2021-06-02T09:01:00Z"/>
              <w:rFonts w:asciiTheme="minorHAnsi" w:eastAsiaTheme="minorEastAsia" w:hAnsiTheme="minorHAnsi" w:cstheme="minorBidi"/>
              <w:noProof/>
              <w:sz w:val="24"/>
              <w:szCs w:val="24"/>
              <w:rPrChange w:id="662" w:author="Thắng Đỗ" w:date="2021-06-02T09:02:00Z">
                <w:rPr>
                  <w:ins w:id="663" w:author="Thắng Đỗ" w:date="2021-06-02T09:01:00Z"/>
                  <w:rFonts w:asciiTheme="minorHAnsi" w:eastAsiaTheme="minorEastAsia" w:hAnsiTheme="minorHAnsi" w:cstheme="minorBidi"/>
                  <w:noProof/>
                  <w:sz w:val="22"/>
                  <w:szCs w:val="22"/>
                </w:rPr>
              </w:rPrChange>
            </w:rPr>
          </w:pPr>
          <w:ins w:id="664" w:author="Thắng Đỗ" w:date="2021-06-02T09:01:00Z">
            <w:r w:rsidRPr="00900819">
              <w:rPr>
                <w:rStyle w:val="Hyperlink"/>
                <w:noProof/>
                <w:sz w:val="24"/>
                <w:szCs w:val="24"/>
                <w:rPrChange w:id="665" w:author="Thắng Đỗ" w:date="2021-06-02T09:02:00Z">
                  <w:rPr>
                    <w:rStyle w:val="Hyperlink"/>
                    <w:noProof/>
                  </w:rPr>
                </w:rPrChange>
              </w:rPr>
              <w:fldChar w:fldCharType="begin"/>
            </w:r>
            <w:r w:rsidRPr="00900819">
              <w:rPr>
                <w:rStyle w:val="Hyperlink"/>
                <w:noProof/>
                <w:sz w:val="24"/>
                <w:szCs w:val="24"/>
                <w:rPrChange w:id="666" w:author="Thắng Đỗ" w:date="2021-06-02T09:02:00Z">
                  <w:rPr>
                    <w:rStyle w:val="Hyperlink"/>
                    <w:noProof/>
                  </w:rPr>
                </w:rPrChange>
              </w:rPr>
              <w:instrText xml:space="preserve"> </w:instrText>
            </w:r>
            <w:r w:rsidRPr="00900819">
              <w:rPr>
                <w:noProof/>
                <w:sz w:val="24"/>
                <w:szCs w:val="24"/>
                <w:rPrChange w:id="667" w:author="Thắng Đỗ" w:date="2021-06-02T09:02:00Z">
                  <w:rPr>
                    <w:noProof/>
                  </w:rPr>
                </w:rPrChange>
              </w:rPr>
              <w:instrText>HYPERLINK \l "_Toc73516952"</w:instrText>
            </w:r>
            <w:r w:rsidRPr="00900819">
              <w:rPr>
                <w:rStyle w:val="Hyperlink"/>
                <w:noProof/>
                <w:sz w:val="24"/>
                <w:szCs w:val="24"/>
                <w:rPrChange w:id="668" w:author="Thắng Đỗ" w:date="2021-06-02T09:02:00Z">
                  <w:rPr>
                    <w:rStyle w:val="Hyperlink"/>
                    <w:noProof/>
                  </w:rPr>
                </w:rPrChange>
              </w:rPr>
              <w:instrText xml:space="preserve"> </w:instrText>
            </w:r>
            <w:r w:rsidRPr="00900819">
              <w:rPr>
                <w:rStyle w:val="Hyperlink"/>
                <w:noProof/>
                <w:sz w:val="24"/>
                <w:szCs w:val="24"/>
                <w:rPrChange w:id="669" w:author="Thắng Đỗ" w:date="2021-06-02T09:02:00Z">
                  <w:rPr>
                    <w:rStyle w:val="Hyperlink"/>
                    <w:noProof/>
                  </w:rPr>
                </w:rPrChange>
              </w:rPr>
              <w:fldChar w:fldCharType="separate"/>
            </w:r>
            <w:r w:rsidRPr="00900819">
              <w:rPr>
                <w:rStyle w:val="Hyperlink"/>
                <w:noProof/>
                <w:sz w:val="24"/>
                <w:szCs w:val="24"/>
                <w:rPrChange w:id="670" w:author="Thắng Đỗ" w:date="2021-06-02T09:02:00Z">
                  <w:rPr>
                    <w:rStyle w:val="Hyperlink"/>
                    <w:noProof/>
                  </w:rPr>
                </w:rPrChange>
              </w:rPr>
              <w:t>3.2.</w:t>
            </w:r>
            <w:r w:rsidRPr="00900819">
              <w:rPr>
                <w:rFonts w:asciiTheme="minorHAnsi" w:eastAsiaTheme="minorEastAsia" w:hAnsiTheme="minorHAnsi" w:cstheme="minorBidi"/>
                <w:noProof/>
                <w:sz w:val="24"/>
                <w:szCs w:val="24"/>
                <w:rPrChange w:id="671" w:author="Thắng Đỗ" w:date="2021-06-02T09:02:00Z">
                  <w:rPr>
                    <w:rFonts w:asciiTheme="minorHAnsi" w:eastAsiaTheme="minorEastAsia" w:hAnsiTheme="minorHAnsi" w:cstheme="minorBidi"/>
                    <w:noProof/>
                    <w:sz w:val="22"/>
                    <w:szCs w:val="22"/>
                  </w:rPr>
                </w:rPrChange>
              </w:rPr>
              <w:tab/>
            </w:r>
            <w:r w:rsidRPr="00900819">
              <w:rPr>
                <w:rStyle w:val="Hyperlink"/>
                <w:noProof/>
                <w:sz w:val="24"/>
                <w:szCs w:val="24"/>
                <w:rPrChange w:id="672" w:author="Thắng Đỗ" w:date="2021-06-02T09:02:00Z">
                  <w:rPr>
                    <w:rStyle w:val="Hyperlink"/>
                    <w:noProof/>
                  </w:rPr>
                </w:rPrChange>
              </w:rPr>
              <w:t>Dữ liệu đặt phòng</w:t>
            </w:r>
            <w:r w:rsidRPr="00900819">
              <w:rPr>
                <w:noProof/>
                <w:webHidden/>
                <w:sz w:val="24"/>
                <w:szCs w:val="24"/>
                <w:rPrChange w:id="673" w:author="Thắng Đỗ" w:date="2021-06-02T09:02:00Z">
                  <w:rPr>
                    <w:noProof/>
                    <w:webHidden/>
                  </w:rPr>
                </w:rPrChange>
              </w:rPr>
              <w:tab/>
            </w:r>
            <w:r w:rsidRPr="00900819">
              <w:rPr>
                <w:noProof/>
                <w:webHidden/>
                <w:sz w:val="24"/>
                <w:szCs w:val="24"/>
                <w:rPrChange w:id="674" w:author="Thắng Đỗ" w:date="2021-06-02T09:02:00Z">
                  <w:rPr>
                    <w:noProof/>
                    <w:webHidden/>
                  </w:rPr>
                </w:rPrChange>
              </w:rPr>
              <w:fldChar w:fldCharType="begin"/>
            </w:r>
            <w:r w:rsidRPr="00900819">
              <w:rPr>
                <w:noProof/>
                <w:webHidden/>
                <w:sz w:val="24"/>
                <w:szCs w:val="24"/>
                <w:rPrChange w:id="675" w:author="Thắng Đỗ" w:date="2021-06-02T09:02:00Z">
                  <w:rPr>
                    <w:noProof/>
                    <w:webHidden/>
                  </w:rPr>
                </w:rPrChange>
              </w:rPr>
              <w:instrText xml:space="preserve"> PAGEREF _Toc73516952 \h </w:instrText>
            </w:r>
          </w:ins>
          <w:r w:rsidRPr="00900819">
            <w:rPr>
              <w:noProof/>
              <w:webHidden/>
              <w:sz w:val="24"/>
              <w:szCs w:val="24"/>
              <w:rPrChange w:id="676" w:author="Thắng Đỗ" w:date="2021-06-02T09:02:00Z">
                <w:rPr>
                  <w:noProof/>
                  <w:webHidden/>
                  <w:sz w:val="24"/>
                  <w:szCs w:val="24"/>
                </w:rPr>
              </w:rPrChange>
            </w:rPr>
          </w:r>
          <w:r w:rsidRPr="00900819">
            <w:rPr>
              <w:noProof/>
              <w:webHidden/>
              <w:sz w:val="24"/>
              <w:szCs w:val="24"/>
              <w:rPrChange w:id="677" w:author="Thắng Đỗ" w:date="2021-06-02T09:02:00Z">
                <w:rPr>
                  <w:noProof/>
                  <w:webHidden/>
                </w:rPr>
              </w:rPrChange>
            </w:rPr>
            <w:fldChar w:fldCharType="separate"/>
          </w:r>
          <w:ins w:id="678" w:author="Thắng Đỗ" w:date="2021-06-02T09:01:00Z">
            <w:r w:rsidRPr="00900819">
              <w:rPr>
                <w:noProof/>
                <w:webHidden/>
                <w:sz w:val="24"/>
                <w:szCs w:val="24"/>
                <w:rPrChange w:id="679" w:author="Thắng Đỗ" w:date="2021-06-02T09:02:00Z">
                  <w:rPr>
                    <w:noProof/>
                    <w:webHidden/>
                  </w:rPr>
                </w:rPrChange>
              </w:rPr>
              <w:t>20</w:t>
            </w:r>
            <w:r w:rsidRPr="00900819">
              <w:rPr>
                <w:noProof/>
                <w:webHidden/>
                <w:sz w:val="24"/>
                <w:szCs w:val="24"/>
                <w:rPrChange w:id="680" w:author="Thắng Đỗ" w:date="2021-06-02T09:02:00Z">
                  <w:rPr>
                    <w:noProof/>
                    <w:webHidden/>
                  </w:rPr>
                </w:rPrChange>
              </w:rPr>
              <w:fldChar w:fldCharType="end"/>
            </w:r>
            <w:r w:rsidRPr="00900819">
              <w:rPr>
                <w:rStyle w:val="Hyperlink"/>
                <w:noProof/>
                <w:sz w:val="24"/>
                <w:szCs w:val="24"/>
                <w:rPrChange w:id="681" w:author="Thắng Đỗ" w:date="2021-06-02T09:02:00Z">
                  <w:rPr>
                    <w:rStyle w:val="Hyperlink"/>
                    <w:noProof/>
                  </w:rPr>
                </w:rPrChange>
              </w:rPr>
              <w:fldChar w:fldCharType="end"/>
            </w:r>
          </w:ins>
        </w:p>
        <w:p w:rsidR="00900819" w:rsidRPr="00900819" w:rsidRDefault="00900819">
          <w:pPr>
            <w:pStyle w:val="TOC3"/>
            <w:tabs>
              <w:tab w:val="left" w:pos="1320"/>
              <w:tab w:val="right" w:leader="dot" w:pos="9379"/>
            </w:tabs>
            <w:rPr>
              <w:ins w:id="682" w:author="Thắng Đỗ" w:date="2021-06-02T09:01:00Z"/>
              <w:rFonts w:asciiTheme="minorHAnsi" w:eastAsiaTheme="minorEastAsia" w:hAnsiTheme="minorHAnsi" w:cstheme="minorBidi"/>
              <w:noProof/>
              <w:sz w:val="24"/>
              <w:szCs w:val="24"/>
              <w:rPrChange w:id="683" w:author="Thắng Đỗ" w:date="2021-06-02T09:02:00Z">
                <w:rPr>
                  <w:ins w:id="684" w:author="Thắng Đỗ" w:date="2021-06-02T09:01:00Z"/>
                  <w:rFonts w:asciiTheme="minorHAnsi" w:eastAsiaTheme="minorEastAsia" w:hAnsiTheme="minorHAnsi" w:cstheme="minorBidi"/>
                  <w:noProof/>
                  <w:sz w:val="22"/>
                  <w:szCs w:val="22"/>
                </w:rPr>
              </w:rPrChange>
            </w:rPr>
          </w:pPr>
          <w:ins w:id="685" w:author="Thắng Đỗ" w:date="2021-06-02T09:01:00Z">
            <w:r w:rsidRPr="00900819">
              <w:rPr>
                <w:rStyle w:val="Hyperlink"/>
                <w:noProof/>
                <w:sz w:val="24"/>
                <w:szCs w:val="24"/>
                <w:rPrChange w:id="686" w:author="Thắng Đỗ" w:date="2021-06-02T09:02:00Z">
                  <w:rPr>
                    <w:rStyle w:val="Hyperlink"/>
                    <w:noProof/>
                  </w:rPr>
                </w:rPrChange>
              </w:rPr>
              <w:fldChar w:fldCharType="begin"/>
            </w:r>
            <w:r w:rsidRPr="00900819">
              <w:rPr>
                <w:rStyle w:val="Hyperlink"/>
                <w:noProof/>
                <w:sz w:val="24"/>
                <w:szCs w:val="24"/>
                <w:rPrChange w:id="687" w:author="Thắng Đỗ" w:date="2021-06-02T09:02:00Z">
                  <w:rPr>
                    <w:rStyle w:val="Hyperlink"/>
                    <w:noProof/>
                  </w:rPr>
                </w:rPrChange>
              </w:rPr>
              <w:instrText xml:space="preserve"> </w:instrText>
            </w:r>
            <w:r w:rsidRPr="00900819">
              <w:rPr>
                <w:noProof/>
                <w:sz w:val="24"/>
                <w:szCs w:val="24"/>
                <w:rPrChange w:id="688" w:author="Thắng Đỗ" w:date="2021-06-02T09:02:00Z">
                  <w:rPr>
                    <w:noProof/>
                  </w:rPr>
                </w:rPrChange>
              </w:rPr>
              <w:instrText>HYPERLINK \l "_Toc73516953"</w:instrText>
            </w:r>
            <w:r w:rsidRPr="00900819">
              <w:rPr>
                <w:rStyle w:val="Hyperlink"/>
                <w:noProof/>
                <w:sz w:val="24"/>
                <w:szCs w:val="24"/>
                <w:rPrChange w:id="689" w:author="Thắng Đỗ" w:date="2021-06-02T09:02:00Z">
                  <w:rPr>
                    <w:rStyle w:val="Hyperlink"/>
                    <w:noProof/>
                  </w:rPr>
                </w:rPrChange>
              </w:rPr>
              <w:instrText xml:space="preserve"> </w:instrText>
            </w:r>
            <w:r w:rsidRPr="00900819">
              <w:rPr>
                <w:rStyle w:val="Hyperlink"/>
                <w:noProof/>
                <w:sz w:val="24"/>
                <w:szCs w:val="24"/>
                <w:rPrChange w:id="690" w:author="Thắng Đỗ" w:date="2021-06-02T09:02:00Z">
                  <w:rPr>
                    <w:rStyle w:val="Hyperlink"/>
                    <w:noProof/>
                  </w:rPr>
                </w:rPrChange>
              </w:rPr>
              <w:fldChar w:fldCharType="separate"/>
            </w:r>
            <w:r w:rsidRPr="00900819">
              <w:rPr>
                <w:rStyle w:val="Hyperlink"/>
                <w:noProof/>
                <w:sz w:val="24"/>
                <w:szCs w:val="24"/>
                <w:rPrChange w:id="691" w:author="Thắng Đỗ" w:date="2021-06-02T09:02:00Z">
                  <w:rPr>
                    <w:rStyle w:val="Hyperlink"/>
                    <w:noProof/>
                  </w:rPr>
                </w:rPrChange>
              </w:rPr>
              <w:t>3.3.</w:t>
            </w:r>
            <w:r w:rsidRPr="00900819">
              <w:rPr>
                <w:rFonts w:asciiTheme="minorHAnsi" w:eastAsiaTheme="minorEastAsia" w:hAnsiTheme="minorHAnsi" w:cstheme="minorBidi"/>
                <w:noProof/>
                <w:sz w:val="24"/>
                <w:szCs w:val="24"/>
                <w:rPrChange w:id="692" w:author="Thắng Đỗ" w:date="2021-06-02T09:02:00Z">
                  <w:rPr>
                    <w:rFonts w:asciiTheme="minorHAnsi" w:eastAsiaTheme="minorEastAsia" w:hAnsiTheme="minorHAnsi" w:cstheme="minorBidi"/>
                    <w:noProof/>
                    <w:sz w:val="22"/>
                    <w:szCs w:val="22"/>
                  </w:rPr>
                </w:rPrChange>
              </w:rPr>
              <w:tab/>
            </w:r>
            <w:r w:rsidRPr="00900819">
              <w:rPr>
                <w:rStyle w:val="Hyperlink"/>
                <w:noProof/>
                <w:sz w:val="24"/>
                <w:szCs w:val="24"/>
                <w:rPrChange w:id="693" w:author="Thắng Đỗ" w:date="2021-06-02T09:02:00Z">
                  <w:rPr>
                    <w:rStyle w:val="Hyperlink"/>
                    <w:noProof/>
                  </w:rPr>
                </w:rPrChange>
              </w:rPr>
              <w:t>Thông tin khuyến mãi và quảng cáo</w:t>
            </w:r>
            <w:r w:rsidRPr="00900819">
              <w:rPr>
                <w:noProof/>
                <w:webHidden/>
                <w:sz w:val="24"/>
                <w:szCs w:val="24"/>
                <w:rPrChange w:id="694" w:author="Thắng Đỗ" w:date="2021-06-02T09:02:00Z">
                  <w:rPr>
                    <w:noProof/>
                    <w:webHidden/>
                  </w:rPr>
                </w:rPrChange>
              </w:rPr>
              <w:tab/>
            </w:r>
            <w:r w:rsidRPr="00900819">
              <w:rPr>
                <w:noProof/>
                <w:webHidden/>
                <w:sz w:val="24"/>
                <w:szCs w:val="24"/>
                <w:rPrChange w:id="695" w:author="Thắng Đỗ" w:date="2021-06-02T09:02:00Z">
                  <w:rPr>
                    <w:noProof/>
                    <w:webHidden/>
                  </w:rPr>
                </w:rPrChange>
              </w:rPr>
              <w:fldChar w:fldCharType="begin"/>
            </w:r>
            <w:r w:rsidRPr="00900819">
              <w:rPr>
                <w:noProof/>
                <w:webHidden/>
                <w:sz w:val="24"/>
                <w:szCs w:val="24"/>
                <w:rPrChange w:id="696" w:author="Thắng Đỗ" w:date="2021-06-02T09:02:00Z">
                  <w:rPr>
                    <w:noProof/>
                    <w:webHidden/>
                  </w:rPr>
                </w:rPrChange>
              </w:rPr>
              <w:instrText xml:space="preserve"> PAGEREF _Toc73516953 \h </w:instrText>
            </w:r>
          </w:ins>
          <w:r w:rsidRPr="00900819">
            <w:rPr>
              <w:noProof/>
              <w:webHidden/>
              <w:sz w:val="24"/>
              <w:szCs w:val="24"/>
              <w:rPrChange w:id="697" w:author="Thắng Đỗ" w:date="2021-06-02T09:02:00Z">
                <w:rPr>
                  <w:noProof/>
                  <w:webHidden/>
                  <w:sz w:val="24"/>
                  <w:szCs w:val="24"/>
                </w:rPr>
              </w:rPrChange>
            </w:rPr>
          </w:r>
          <w:r w:rsidRPr="00900819">
            <w:rPr>
              <w:noProof/>
              <w:webHidden/>
              <w:sz w:val="24"/>
              <w:szCs w:val="24"/>
              <w:rPrChange w:id="698" w:author="Thắng Đỗ" w:date="2021-06-02T09:02:00Z">
                <w:rPr>
                  <w:noProof/>
                  <w:webHidden/>
                </w:rPr>
              </w:rPrChange>
            </w:rPr>
            <w:fldChar w:fldCharType="separate"/>
          </w:r>
          <w:ins w:id="699" w:author="Thắng Đỗ" w:date="2021-06-02T09:01:00Z">
            <w:r w:rsidRPr="00900819">
              <w:rPr>
                <w:noProof/>
                <w:webHidden/>
                <w:sz w:val="24"/>
                <w:szCs w:val="24"/>
                <w:rPrChange w:id="700" w:author="Thắng Đỗ" w:date="2021-06-02T09:02:00Z">
                  <w:rPr>
                    <w:noProof/>
                    <w:webHidden/>
                  </w:rPr>
                </w:rPrChange>
              </w:rPr>
              <w:t>20</w:t>
            </w:r>
            <w:r w:rsidRPr="00900819">
              <w:rPr>
                <w:noProof/>
                <w:webHidden/>
                <w:sz w:val="24"/>
                <w:szCs w:val="24"/>
                <w:rPrChange w:id="701" w:author="Thắng Đỗ" w:date="2021-06-02T09:02:00Z">
                  <w:rPr>
                    <w:noProof/>
                    <w:webHidden/>
                  </w:rPr>
                </w:rPrChange>
              </w:rPr>
              <w:fldChar w:fldCharType="end"/>
            </w:r>
            <w:r w:rsidRPr="00900819">
              <w:rPr>
                <w:rStyle w:val="Hyperlink"/>
                <w:noProof/>
                <w:sz w:val="24"/>
                <w:szCs w:val="24"/>
                <w:rPrChange w:id="702" w:author="Thắng Đỗ" w:date="2021-06-02T09:02:00Z">
                  <w:rPr>
                    <w:rStyle w:val="Hyperlink"/>
                    <w:noProof/>
                  </w:rPr>
                </w:rPrChange>
              </w:rPr>
              <w:fldChar w:fldCharType="end"/>
            </w:r>
          </w:ins>
        </w:p>
        <w:p w:rsidR="00900819" w:rsidRPr="00900819" w:rsidRDefault="00900819">
          <w:pPr>
            <w:pStyle w:val="TOC1"/>
            <w:rPr>
              <w:ins w:id="703" w:author="Thắng Đỗ" w:date="2021-06-02T09:01:00Z"/>
              <w:rFonts w:asciiTheme="minorHAnsi" w:eastAsiaTheme="minorEastAsia" w:hAnsiTheme="minorHAnsi" w:cstheme="minorBidi"/>
              <w:b w:val="0"/>
              <w:sz w:val="24"/>
              <w:szCs w:val="24"/>
              <w:rPrChange w:id="704" w:author="Thắng Đỗ" w:date="2021-06-02T09:02:00Z">
                <w:rPr>
                  <w:ins w:id="705" w:author="Thắng Đỗ" w:date="2021-06-02T09:01:00Z"/>
                  <w:rFonts w:asciiTheme="minorHAnsi" w:eastAsiaTheme="minorEastAsia" w:hAnsiTheme="minorHAnsi" w:cstheme="minorBidi"/>
                  <w:b w:val="0"/>
                  <w:sz w:val="22"/>
                  <w:szCs w:val="22"/>
                </w:rPr>
              </w:rPrChange>
            </w:rPr>
          </w:pPr>
          <w:ins w:id="706" w:author="Thắng Đỗ" w:date="2021-06-02T09:01:00Z">
            <w:r w:rsidRPr="00900819">
              <w:rPr>
                <w:rStyle w:val="Hyperlink"/>
                <w:sz w:val="24"/>
                <w:szCs w:val="24"/>
                <w:rPrChange w:id="707" w:author="Thắng Đỗ" w:date="2021-06-02T09:02:00Z">
                  <w:rPr>
                    <w:rStyle w:val="Hyperlink"/>
                  </w:rPr>
                </w:rPrChange>
              </w:rPr>
              <w:fldChar w:fldCharType="begin"/>
            </w:r>
            <w:r w:rsidRPr="00900819">
              <w:rPr>
                <w:rStyle w:val="Hyperlink"/>
                <w:sz w:val="24"/>
                <w:szCs w:val="24"/>
                <w:rPrChange w:id="708" w:author="Thắng Đỗ" w:date="2021-06-02T09:02:00Z">
                  <w:rPr>
                    <w:rStyle w:val="Hyperlink"/>
                  </w:rPr>
                </w:rPrChange>
              </w:rPr>
              <w:instrText xml:space="preserve"> </w:instrText>
            </w:r>
            <w:r w:rsidRPr="00900819">
              <w:rPr>
                <w:sz w:val="24"/>
                <w:szCs w:val="24"/>
                <w:rPrChange w:id="709" w:author="Thắng Đỗ" w:date="2021-06-02T09:02:00Z">
                  <w:rPr/>
                </w:rPrChange>
              </w:rPr>
              <w:instrText>HYPERLINK \l "_Toc73516954"</w:instrText>
            </w:r>
            <w:r w:rsidRPr="00900819">
              <w:rPr>
                <w:rStyle w:val="Hyperlink"/>
                <w:sz w:val="24"/>
                <w:szCs w:val="24"/>
                <w:rPrChange w:id="710" w:author="Thắng Đỗ" w:date="2021-06-02T09:02:00Z">
                  <w:rPr>
                    <w:rStyle w:val="Hyperlink"/>
                  </w:rPr>
                </w:rPrChange>
              </w:rPr>
              <w:instrText xml:space="preserve"> </w:instrText>
            </w:r>
            <w:r w:rsidRPr="00900819">
              <w:rPr>
                <w:rStyle w:val="Hyperlink"/>
                <w:sz w:val="24"/>
                <w:szCs w:val="24"/>
                <w:rPrChange w:id="711" w:author="Thắng Đỗ" w:date="2021-06-02T09:02:00Z">
                  <w:rPr>
                    <w:rStyle w:val="Hyperlink"/>
                  </w:rPr>
                </w:rPrChange>
              </w:rPr>
              <w:fldChar w:fldCharType="separate"/>
            </w:r>
            <w:r w:rsidRPr="00900819">
              <w:rPr>
                <w:rStyle w:val="Hyperlink"/>
                <w:sz w:val="24"/>
                <w:szCs w:val="24"/>
                <w:rPrChange w:id="712" w:author="Thắng Đỗ" w:date="2021-06-02T09:02:00Z">
                  <w:rPr>
                    <w:rStyle w:val="Hyperlink"/>
                  </w:rPr>
                </w:rPrChange>
              </w:rPr>
              <w:t>KẾT LUẬN</w:t>
            </w:r>
            <w:r w:rsidRPr="00900819">
              <w:rPr>
                <w:webHidden/>
                <w:sz w:val="24"/>
                <w:szCs w:val="24"/>
                <w:rPrChange w:id="713" w:author="Thắng Đỗ" w:date="2021-06-02T09:02:00Z">
                  <w:rPr>
                    <w:webHidden/>
                  </w:rPr>
                </w:rPrChange>
              </w:rPr>
              <w:tab/>
            </w:r>
            <w:r w:rsidRPr="00900819">
              <w:rPr>
                <w:webHidden/>
                <w:sz w:val="24"/>
                <w:szCs w:val="24"/>
                <w:rPrChange w:id="714" w:author="Thắng Đỗ" w:date="2021-06-02T09:02:00Z">
                  <w:rPr>
                    <w:webHidden/>
                  </w:rPr>
                </w:rPrChange>
              </w:rPr>
              <w:fldChar w:fldCharType="begin"/>
            </w:r>
            <w:r w:rsidRPr="00900819">
              <w:rPr>
                <w:webHidden/>
                <w:sz w:val="24"/>
                <w:szCs w:val="24"/>
                <w:rPrChange w:id="715" w:author="Thắng Đỗ" w:date="2021-06-02T09:02:00Z">
                  <w:rPr>
                    <w:webHidden/>
                  </w:rPr>
                </w:rPrChange>
              </w:rPr>
              <w:instrText xml:space="preserve"> PAGEREF _Toc73516954 \h </w:instrText>
            </w:r>
          </w:ins>
          <w:r w:rsidRPr="00900819">
            <w:rPr>
              <w:webHidden/>
              <w:sz w:val="24"/>
              <w:szCs w:val="24"/>
              <w:rPrChange w:id="716" w:author="Thắng Đỗ" w:date="2021-06-02T09:02:00Z">
                <w:rPr>
                  <w:webHidden/>
                  <w:sz w:val="24"/>
                  <w:szCs w:val="24"/>
                </w:rPr>
              </w:rPrChange>
            </w:rPr>
          </w:r>
          <w:r w:rsidRPr="00900819">
            <w:rPr>
              <w:webHidden/>
              <w:sz w:val="24"/>
              <w:szCs w:val="24"/>
              <w:rPrChange w:id="717" w:author="Thắng Đỗ" w:date="2021-06-02T09:02:00Z">
                <w:rPr>
                  <w:webHidden/>
                </w:rPr>
              </w:rPrChange>
            </w:rPr>
            <w:fldChar w:fldCharType="separate"/>
          </w:r>
          <w:ins w:id="718" w:author="Thắng Đỗ" w:date="2021-06-02T09:01:00Z">
            <w:r w:rsidRPr="00900819">
              <w:rPr>
                <w:webHidden/>
                <w:sz w:val="24"/>
                <w:szCs w:val="24"/>
                <w:rPrChange w:id="719" w:author="Thắng Đỗ" w:date="2021-06-02T09:02:00Z">
                  <w:rPr>
                    <w:webHidden/>
                  </w:rPr>
                </w:rPrChange>
              </w:rPr>
              <w:t>21</w:t>
            </w:r>
            <w:r w:rsidRPr="00900819">
              <w:rPr>
                <w:webHidden/>
                <w:sz w:val="24"/>
                <w:szCs w:val="24"/>
                <w:rPrChange w:id="720" w:author="Thắng Đỗ" w:date="2021-06-02T09:02:00Z">
                  <w:rPr>
                    <w:webHidden/>
                  </w:rPr>
                </w:rPrChange>
              </w:rPr>
              <w:fldChar w:fldCharType="end"/>
            </w:r>
            <w:r w:rsidRPr="00900819">
              <w:rPr>
                <w:rStyle w:val="Hyperlink"/>
                <w:sz w:val="24"/>
                <w:szCs w:val="24"/>
                <w:rPrChange w:id="721" w:author="Thắng Đỗ" w:date="2021-06-02T09:02:00Z">
                  <w:rPr>
                    <w:rStyle w:val="Hyperlink"/>
                  </w:rPr>
                </w:rPrChange>
              </w:rPr>
              <w:fldChar w:fldCharType="end"/>
            </w:r>
          </w:ins>
        </w:p>
        <w:p w:rsidR="00900819" w:rsidRPr="00900819" w:rsidRDefault="00900819">
          <w:pPr>
            <w:pStyle w:val="TOC1"/>
            <w:rPr>
              <w:ins w:id="722" w:author="Thắng Đỗ" w:date="2021-06-02T09:01:00Z"/>
              <w:rFonts w:asciiTheme="minorHAnsi" w:eastAsiaTheme="minorEastAsia" w:hAnsiTheme="minorHAnsi" w:cstheme="minorBidi"/>
              <w:b w:val="0"/>
              <w:sz w:val="24"/>
              <w:szCs w:val="24"/>
              <w:rPrChange w:id="723" w:author="Thắng Đỗ" w:date="2021-06-02T09:02:00Z">
                <w:rPr>
                  <w:ins w:id="724" w:author="Thắng Đỗ" w:date="2021-06-02T09:01:00Z"/>
                  <w:rFonts w:asciiTheme="minorHAnsi" w:eastAsiaTheme="minorEastAsia" w:hAnsiTheme="minorHAnsi" w:cstheme="minorBidi"/>
                  <w:b w:val="0"/>
                  <w:sz w:val="22"/>
                  <w:szCs w:val="22"/>
                </w:rPr>
              </w:rPrChange>
            </w:rPr>
          </w:pPr>
          <w:ins w:id="725" w:author="Thắng Đỗ" w:date="2021-06-02T09:01:00Z">
            <w:r w:rsidRPr="00900819">
              <w:rPr>
                <w:rStyle w:val="Hyperlink"/>
                <w:sz w:val="24"/>
                <w:szCs w:val="24"/>
                <w:rPrChange w:id="726" w:author="Thắng Đỗ" w:date="2021-06-02T09:02:00Z">
                  <w:rPr>
                    <w:rStyle w:val="Hyperlink"/>
                  </w:rPr>
                </w:rPrChange>
              </w:rPr>
              <w:fldChar w:fldCharType="begin"/>
            </w:r>
            <w:r w:rsidRPr="00900819">
              <w:rPr>
                <w:rStyle w:val="Hyperlink"/>
                <w:sz w:val="24"/>
                <w:szCs w:val="24"/>
                <w:rPrChange w:id="727" w:author="Thắng Đỗ" w:date="2021-06-02T09:02:00Z">
                  <w:rPr>
                    <w:rStyle w:val="Hyperlink"/>
                  </w:rPr>
                </w:rPrChange>
              </w:rPr>
              <w:instrText xml:space="preserve"> </w:instrText>
            </w:r>
            <w:r w:rsidRPr="00900819">
              <w:rPr>
                <w:sz w:val="24"/>
                <w:szCs w:val="24"/>
                <w:rPrChange w:id="728" w:author="Thắng Đỗ" w:date="2021-06-02T09:02:00Z">
                  <w:rPr/>
                </w:rPrChange>
              </w:rPr>
              <w:instrText>HYPERLINK \l "_Toc73516955"</w:instrText>
            </w:r>
            <w:r w:rsidRPr="00900819">
              <w:rPr>
                <w:rStyle w:val="Hyperlink"/>
                <w:sz w:val="24"/>
                <w:szCs w:val="24"/>
                <w:rPrChange w:id="729" w:author="Thắng Đỗ" w:date="2021-06-02T09:02:00Z">
                  <w:rPr>
                    <w:rStyle w:val="Hyperlink"/>
                  </w:rPr>
                </w:rPrChange>
              </w:rPr>
              <w:instrText xml:space="preserve"> </w:instrText>
            </w:r>
            <w:r w:rsidRPr="00900819">
              <w:rPr>
                <w:rStyle w:val="Hyperlink"/>
                <w:sz w:val="24"/>
                <w:szCs w:val="24"/>
                <w:rPrChange w:id="730" w:author="Thắng Đỗ" w:date="2021-06-02T09:02:00Z">
                  <w:rPr>
                    <w:rStyle w:val="Hyperlink"/>
                  </w:rPr>
                </w:rPrChange>
              </w:rPr>
              <w:fldChar w:fldCharType="separate"/>
            </w:r>
            <w:r w:rsidRPr="00900819">
              <w:rPr>
                <w:rStyle w:val="Hyperlink"/>
                <w:sz w:val="24"/>
                <w:szCs w:val="24"/>
                <w:rPrChange w:id="731" w:author="Thắng Đỗ" w:date="2021-06-02T09:02:00Z">
                  <w:rPr>
                    <w:rStyle w:val="Hyperlink"/>
                  </w:rPr>
                </w:rPrChange>
              </w:rPr>
              <w:t>TÀI LIỆU THAM KHẢO</w:t>
            </w:r>
            <w:r w:rsidRPr="00900819">
              <w:rPr>
                <w:webHidden/>
                <w:sz w:val="24"/>
                <w:szCs w:val="24"/>
                <w:rPrChange w:id="732" w:author="Thắng Đỗ" w:date="2021-06-02T09:02:00Z">
                  <w:rPr>
                    <w:webHidden/>
                  </w:rPr>
                </w:rPrChange>
              </w:rPr>
              <w:tab/>
            </w:r>
            <w:r w:rsidRPr="00900819">
              <w:rPr>
                <w:webHidden/>
                <w:sz w:val="24"/>
                <w:szCs w:val="24"/>
                <w:rPrChange w:id="733" w:author="Thắng Đỗ" w:date="2021-06-02T09:02:00Z">
                  <w:rPr>
                    <w:webHidden/>
                  </w:rPr>
                </w:rPrChange>
              </w:rPr>
              <w:fldChar w:fldCharType="begin"/>
            </w:r>
            <w:r w:rsidRPr="00900819">
              <w:rPr>
                <w:webHidden/>
                <w:sz w:val="24"/>
                <w:szCs w:val="24"/>
                <w:rPrChange w:id="734" w:author="Thắng Đỗ" w:date="2021-06-02T09:02:00Z">
                  <w:rPr>
                    <w:webHidden/>
                  </w:rPr>
                </w:rPrChange>
              </w:rPr>
              <w:instrText xml:space="preserve"> PAGEREF _Toc73516955 \h </w:instrText>
            </w:r>
          </w:ins>
          <w:r w:rsidRPr="00900819">
            <w:rPr>
              <w:webHidden/>
              <w:sz w:val="24"/>
              <w:szCs w:val="24"/>
              <w:rPrChange w:id="735" w:author="Thắng Đỗ" w:date="2021-06-02T09:02:00Z">
                <w:rPr>
                  <w:webHidden/>
                  <w:sz w:val="24"/>
                  <w:szCs w:val="24"/>
                </w:rPr>
              </w:rPrChange>
            </w:rPr>
          </w:r>
          <w:r w:rsidRPr="00900819">
            <w:rPr>
              <w:webHidden/>
              <w:sz w:val="24"/>
              <w:szCs w:val="24"/>
              <w:rPrChange w:id="736" w:author="Thắng Đỗ" w:date="2021-06-02T09:02:00Z">
                <w:rPr>
                  <w:webHidden/>
                </w:rPr>
              </w:rPrChange>
            </w:rPr>
            <w:fldChar w:fldCharType="separate"/>
          </w:r>
          <w:ins w:id="737" w:author="Thắng Đỗ" w:date="2021-06-02T09:01:00Z">
            <w:r w:rsidRPr="00900819">
              <w:rPr>
                <w:webHidden/>
                <w:sz w:val="24"/>
                <w:szCs w:val="24"/>
                <w:rPrChange w:id="738" w:author="Thắng Đỗ" w:date="2021-06-02T09:02:00Z">
                  <w:rPr>
                    <w:webHidden/>
                  </w:rPr>
                </w:rPrChange>
              </w:rPr>
              <w:t>22</w:t>
            </w:r>
            <w:r w:rsidRPr="00900819">
              <w:rPr>
                <w:webHidden/>
                <w:sz w:val="24"/>
                <w:szCs w:val="24"/>
                <w:rPrChange w:id="739" w:author="Thắng Đỗ" w:date="2021-06-02T09:02:00Z">
                  <w:rPr>
                    <w:webHidden/>
                  </w:rPr>
                </w:rPrChange>
              </w:rPr>
              <w:fldChar w:fldCharType="end"/>
            </w:r>
            <w:r w:rsidRPr="00900819">
              <w:rPr>
                <w:rStyle w:val="Hyperlink"/>
                <w:sz w:val="24"/>
                <w:szCs w:val="24"/>
                <w:rPrChange w:id="740" w:author="Thắng Đỗ" w:date="2021-06-02T09:02:00Z">
                  <w:rPr>
                    <w:rStyle w:val="Hyperlink"/>
                  </w:rPr>
                </w:rPrChange>
              </w:rPr>
              <w:fldChar w:fldCharType="end"/>
            </w:r>
          </w:ins>
        </w:p>
        <w:p w:rsidR="00DF60B0" w:rsidRPr="00900819" w:rsidDel="002A2F52" w:rsidRDefault="00DF60B0">
          <w:pPr>
            <w:pStyle w:val="TOC1"/>
            <w:rPr>
              <w:del w:id="741" w:author="Thắng Đỗ" w:date="2021-05-27T08:49:00Z"/>
              <w:rFonts w:eastAsiaTheme="minorEastAsia"/>
              <w:sz w:val="24"/>
              <w:szCs w:val="24"/>
              <w:rPrChange w:id="742" w:author="Thắng Đỗ" w:date="2021-06-02T09:02:00Z">
                <w:rPr>
                  <w:del w:id="743" w:author="Thắng Đỗ" w:date="2021-05-27T08:49:00Z"/>
                  <w:rFonts w:asciiTheme="minorHAnsi" w:eastAsiaTheme="minorEastAsia" w:hAnsiTheme="minorHAnsi" w:cstheme="minorBidi"/>
                  <w:sz w:val="22"/>
                  <w:szCs w:val="22"/>
                </w:rPr>
              </w:rPrChange>
            </w:rPr>
          </w:pPr>
          <w:del w:id="744" w:author="Thắng Đỗ" w:date="2021-05-27T08:49:00Z">
            <w:r w:rsidRPr="00900819" w:rsidDel="002A2F52">
              <w:rPr>
                <w:sz w:val="24"/>
                <w:szCs w:val="24"/>
                <w:rPrChange w:id="745" w:author="Thắng Đỗ" w:date="2021-06-02T09:02:00Z">
                  <w:rPr>
                    <w:rStyle w:val="Hyperlink"/>
                  </w:rPr>
                </w:rPrChange>
              </w:rPr>
              <w:delText>DANH MỤC CÁC TỪ VIẾT TẮT</w:delText>
            </w:r>
            <w:r w:rsidRPr="00900819" w:rsidDel="002A2F52">
              <w:rPr>
                <w:b w:val="0"/>
                <w:webHidden/>
                <w:sz w:val="24"/>
                <w:szCs w:val="24"/>
                <w:rPrChange w:id="746" w:author="Thắng Đỗ" w:date="2021-06-02T09:02:00Z">
                  <w:rPr>
                    <w:b w:val="0"/>
                    <w:webHidden/>
                  </w:rPr>
                </w:rPrChange>
              </w:rPr>
              <w:tab/>
              <w:delText>5</w:delText>
            </w:r>
          </w:del>
        </w:p>
        <w:p w:rsidR="00DF60B0" w:rsidRPr="00900819" w:rsidDel="002A2F52" w:rsidRDefault="00DF60B0">
          <w:pPr>
            <w:pStyle w:val="TOC1"/>
            <w:rPr>
              <w:del w:id="747" w:author="Thắng Đỗ" w:date="2021-05-27T08:49:00Z"/>
              <w:rFonts w:eastAsiaTheme="minorEastAsia"/>
              <w:sz w:val="24"/>
              <w:szCs w:val="24"/>
              <w:rPrChange w:id="748" w:author="Thắng Đỗ" w:date="2021-06-02T09:02:00Z">
                <w:rPr>
                  <w:del w:id="749" w:author="Thắng Đỗ" w:date="2021-05-27T08:49:00Z"/>
                  <w:rFonts w:asciiTheme="minorHAnsi" w:eastAsiaTheme="minorEastAsia" w:hAnsiTheme="minorHAnsi" w:cstheme="minorBidi"/>
                  <w:sz w:val="22"/>
                  <w:szCs w:val="22"/>
                </w:rPr>
              </w:rPrChange>
            </w:rPr>
          </w:pPr>
          <w:del w:id="750" w:author="Thắng Đỗ" w:date="2021-05-27T08:49:00Z">
            <w:r w:rsidRPr="00900819" w:rsidDel="002A2F52">
              <w:rPr>
                <w:sz w:val="24"/>
                <w:szCs w:val="24"/>
                <w:rPrChange w:id="751" w:author="Thắng Đỗ" w:date="2021-06-02T09:02:00Z">
                  <w:rPr>
                    <w:rStyle w:val="Hyperlink"/>
                  </w:rPr>
                </w:rPrChange>
              </w:rPr>
              <w:delText>DANH MỤC HÌNH VẼ</w:delText>
            </w:r>
            <w:r w:rsidRPr="00900819" w:rsidDel="002A2F52">
              <w:rPr>
                <w:b w:val="0"/>
                <w:webHidden/>
                <w:sz w:val="24"/>
                <w:szCs w:val="24"/>
                <w:rPrChange w:id="752" w:author="Thắng Đỗ" w:date="2021-06-02T09:02:00Z">
                  <w:rPr>
                    <w:b w:val="0"/>
                    <w:webHidden/>
                  </w:rPr>
                </w:rPrChange>
              </w:rPr>
              <w:tab/>
              <w:delText>6</w:delText>
            </w:r>
          </w:del>
        </w:p>
        <w:p w:rsidR="00DF60B0" w:rsidRPr="00900819" w:rsidDel="002A2F52" w:rsidRDefault="00DF60B0">
          <w:pPr>
            <w:pStyle w:val="TOC1"/>
            <w:rPr>
              <w:del w:id="753" w:author="Thắng Đỗ" w:date="2021-05-27T08:49:00Z"/>
              <w:rFonts w:eastAsiaTheme="minorEastAsia"/>
              <w:sz w:val="24"/>
              <w:szCs w:val="24"/>
              <w:rPrChange w:id="754" w:author="Thắng Đỗ" w:date="2021-06-02T09:02:00Z">
                <w:rPr>
                  <w:del w:id="755" w:author="Thắng Đỗ" w:date="2021-05-27T08:49:00Z"/>
                  <w:rFonts w:asciiTheme="minorHAnsi" w:eastAsiaTheme="minorEastAsia" w:hAnsiTheme="minorHAnsi" w:cstheme="minorBidi"/>
                  <w:sz w:val="22"/>
                  <w:szCs w:val="22"/>
                </w:rPr>
              </w:rPrChange>
            </w:rPr>
          </w:pPr>
          <w:del w:id="756" w:author="Thắng Đỗ" w:date="2021-05-27T08:49:00Z">
            <w:r w:rsidRPr="00900819" w:rsidDel="002A2F52">
              <w:rPr>
                <w:sz w:val="24"/>
                <w:szCs w:val="24"/>
                <w:rPrChange w:id="757" w:author="Thắng Đỗ" w:date="2021-06-02T09:02:00Z">
                  <w:rPr>
                    <w:rStyle w:val="Hyperlink"/>
                  </w:rPr>
                </w:rPrChange>
              </w:rPr>
              <w:delText>MỞ ĐẦU</w:delText>
            </w:r>
            <w:r w:rsidRPr="00900819" w:rsidDel="002A2F52">
              <w:rPr>
                <w:b w:val="0"/>
                <w:webHidden/>
                <w:sz w:val="24"/>
                <w:szCs w:val="24"/>
                <w:rPrChange w:id="758" w:author="Thắng Đỗ" w:date="2021-06-02T09:02:00Z">
                  <w:rPr>
                    <w:b w:val="0"/>
                    <w:webHidden/>
                  </w:rPr>
                </w:rPrChange>
              </w:rPr>
              <w:tab/>
              <w:delText>7</w:delText>
            </w:r>
          </w:del>
        </w:p>
        <w:p w:rsidR="00DF60B0" w:rsidRPr="00900819" w:rsidDel="002A2F52" w:rsidRDefault="00DF60B0">
          <w:pPr>
            <w:pStyle w:val="TOC2"/>
            <w:tabs>
              <w:tab w:val="right" w:leader="dot" w:pos="9019"/>
            </w:tabs>
            <w:rPr>
              <w:del w:id="759" w:author="Thắng Đỗ" w:date="2021-05-27T08:49:00Z"/>
              <w:noProof/>
              <w:sz w:val="24"/>
              <w:szCs w:val="24"/>
              <w:rPrChange w:id="760" w:author="Thắng Đỗ" w:date="2021-06-02T09:02:00Z">
                <w:rPr>
                  <w:del w:id="761" w:author="Thắng Đỗ" w:date="2021-05-27T08:49:00Z"/>
                  <w:noProof/>
                </w:rPr>
              </w:rPrChange>
            </w:rPr>
          </w:pPr>
          <w:del w:id="762" w:author="Thắng Đỗ" w:date="2021-05-27T08:49:00Z">
            <w:r w:rsidRPr="00900819" w:rsidDel="002A2F52">
              <w:rPr>
                <w:sz w:val="24"/>
                <w:szCs w:val="24"/>
                <w:rPrChange w:id="763" w:author="Thắng Đỗ" w:date="2021-06-02T09:02:00Z">
                  <w:rPr>
                    <w:rStyle w:val="Hyperlink"/>
                    <w:noProof/>
                  </w:rPr>
                </w:rPrChange>
              </w:rPr>
              <w:delText>1.Giới thiệu</w:delText>
            </w:r>
            <w:r w:rsidRPr="00900819" w:rsidDel="002A2F52">
              <w:rPr>
                <w:noProof/>
                <w:webHidden/>
                <w:sz w:val="24"/>
                <w:szCs w:val="24"/>
                <w:rPrChange w:id="764" w:author="Thắng Đỗ" w:date="2021-06-02T09:02:00Z">
                  <w:rPr>
                    <w:noProof/>
                    <w:webHidden/>
                  </w:rPr>
                </w:rPrChange>
              </w:rPr>
              <w:tab/>
              <w:delText>7</w:delText>
            </w:r>
          </w:del>
        </w:p>
        <w:p w:rsidR="00DF60B0" w:rsidRPr="00900819" w:rsidDel="002A2F52" w:rsidRDefault="00DF60B0">
          <w:pPr>
            <w:pStyle w:val="TOC2"/>
            <w:tabs>
              <w:tab w:val="right" w:leader="dot" w:pos="9019"/>
            </w:tabs>
            <w:rPr>
              <w:del w:id="765" w:author="Thắng Đỗ" w:date="2021-05-27T08:49:00Z"/>
              <w:noProof/>
              <w:sz w:val="24"/>
              <w:szCs w:val="24"/>
              <w:rPrChange w:id="766" w:author="Thắng Đỗ" w:date="2021-06-02T09:02:00Z">
                <w:rPr>
                  <w:del w:id="767" w:author="Thắng Đỗ" w:date="2021-05-27T08:49:00Z"/>
                  <w:noProof/>
                </w:rPr>
              </w:rPrChange>
            </w:rPr>
          </w:pPr>
          <w:del w:id="768" w:author="Thắng Đỗ" w:date="2021-05-27T08:49:00Z">
            <w:r w:rsidRPr="00900819" w:rsidDel="002A2F52">
              <w:rPr>
                <w:sz w:val="24"/>
                <w:szCs w:val="24"/>
                <w:rPrChange w:id="769" w:author="Thắng Đỗ" w:date="2021-06-02T09:02:00Z">
                  <w:rPr>
                    <w:rStyle w:val="Hyperlink"/>
                    <w:noProof/>
                  </w:rPr>
                </w:rPrChange>
              </w:rPr>
              <w:delText>2. Mục tiêu, nhiệm vụ của đề tài</w:delText>
            </w:r>
            <w:r w:rsidRPr="00900819" w:rsidDel="002A2F52">
              <w:rPr>
                <w:noProof/>
                <w:webHidden/>
                <w:sz w:val="24"/>
                <w:szCs w:val="24"/>
                <w:rPrChange w:id="770" w:author="Thắng Đỗ" w:date="2021-06-02T09:02:00Z">
                  <w:rPr>
                    <w:noProof/>
                    <w:webHidden/>
                  </w:rPr>
                </w:rPrChange>
              </w:rPr>
              <w:tab/>
              <w:delText>7</w:delText>
            </w:r>
          </w:del>
        </w:p>
        <w:p w:rsidR="00DF60B0" w:rsidRPr="00900819" w:rsidDel="002A2F52" w:rsidRDefault="00DF60B0">
          <w:pPr>
            <w:pStyle w:val="TOC2"/>
            <w:tabs>
              <w:tab w:val="right" w:leader="dot" w:pos="9019"/>
            </w:tabs>
            <w:rPr>
              <w:del w:id="771" w:author="Thắng Đỗ" w:date="2021-05-27T08:49:00Z"/>
              <w:noProof/>
              <w:sz w:val="24"/>
              <w:szCs w:val="24"/>
              <w:rPrChange w:id="772" w:author="Thắng Đỗ" w:date="2021-06-02T09:02:00Z">
                <w:rPr>
                  <w:del w:id="773" w:author="Thắng Đỗ" w:date="2021-05-27T08:49:00Z"/>
                  <w:noProof/>
                </w:rPr>
              </w:rPrChange>
            </w:rPr>
          </w:pPr>
          <w:del w:id="774" w:author="Thắng Đỗ" w:date="2021-05-27T08:49:00Z">
            <w:r w:rsidRPr="00900819" w:rsidDel="002A2F52">
              <w:rPr>
                <w:sz w:val="24"/>
                <w:szCs w:val="24"/>
                <w:rPrChange w:id="775" w:author="Thắng Đỗ" w:date="2021-06-02T09:02:00Z">
                  <w:rPr>
                    <w:rStyle w:val="Hyperlink"/>
                    <w:noProof/>
                  </w:rPr>
                </w:rPrChange>
              </w:rPr>
              <w:delText>3. Đóng góp của đề tài</w:delText>
            </w:r>
            <w:r w:rsidRPr="00900819" w:rsidDel="002A2F52">
              <w:rPr>
                <w:noProof/>
                <w:webHidden/>
                <w:sz w:val="24"/>
                <w:szCs w:val="24"/>
                <w:rPrChange w:id="776" w:author="Thắng Đỗ" w:date="2021-06-02T09:02:00Z">
                  <w:rPr>
                    <w:noProof/>
                    <w:webHidden/>
                  </w:rPr>
                </w:rPrChange>
              </w:rPr>
              <w:tab/>
              <w:delText>7</w:delText>
            </w:r>
          </w:del>
        </w:p>
        <w:p w:rsidR="00DF60B0" w:rsidRPr="00900819" w:rsidDel="002A2F52" w:rsidRDefault="00DF60B0">
          <w:pPr>
            <w:pStyle w:val="TOC2"/>
            <w:tabs>
              <w:tab w:val="right" w:leader="dot" w:pos="9019"/>
            </w:tabs>
            <w:rPr>
              <w:del w:id="777" w:author="Thắng Đỗ" w:date="2021-05-27T08:49:00Z"/>
              <w:noProof/>
              <w:sz w:val="24"/>
              <w:szCs w:val="24"/>
              <w:rPrChange w:id="778" w:author="Thắng Đỗ" w:date="2021-06-02T09:02:00Z">
                <w:rPr>
                  <w:del w:id="779" w:author="Thắng Đỗ" w:date="2021-05-27T08:49:00Z"/>
                  <w:noProof/>
                </w:rPr>
              </w:rPrChange>
            </w:rPr>
          </w:pPr>
          <w:del w:id="780" w:author="Thắng Đỗ" w:date="2021-05-27T08:49:00Z">
            <w:r w:rsidRPr="00900819" w:rsidDel="002A2F52">
              <w:rPr>
                <w:sz w:val="24"/>
                <w:szCs w:val="24"/>
                <w:rPrChange w:id="781" w:author="Thắng Đỗ" w:date="2021-06-02T09:02:00Z">
                  <w:rPr>
                    <w:rStyle w:val="Hyperlink"/>
                    <w:noProof/>
                  </w:rPr>
                </w:rPrChange>
              </w:rPr>
              <w:delText>4. Bố cục của đề tài</w:delText>
            </w:r>
            <w:r w:rsidRPr="00900819" w:rsidDel="002A2F52">
              <w:rPr>
                <w:noProof/>
                <w:webHidden/>
                <w:sz w:val="24"/>
                <w:szCs w:val="24"/>
                <w:rPrChange w:id="782" w:author="Thắng Đỗ" w:date="2021-06-02T09:02:00Z">
                  <w:rPr>
                    <w:noProof/>
                    <w:webHidden/>
                  </w:rPr>
                </w:rPrChange>
              </w:rPr>
              <w:tab/>
              <w:delText>7</w:delText>
            </w:r>
          </w:del>
        </w:p>
        <w:p w:rsidR="00DF60B0" w:rsidRPr="00900819" w:rsidDel="002A2F52" w:rsidRDefault="00DF60B0">
          <w:pPr>
            <w:pStyle w:val="TOC1"/>
            <w:tabs>
              <w:tab w:val="left" w:pos="1800"/>
            </w:tabs>
            <w:rPr>
              <w:del w:id="783" w:author="Thắng Đỗ" w:date="2021-05-27T08:49:00Z"/>
              <w:rFonts w:eastAsiaTheme="minorEastAsia"/>
              <w:sz w:val="24"/>
              <w:szCs w:val="24"/>
              <w:rPrChange w:id="784" w:author="Thắng Đỗ" w:date="2021-06-02T09:02:00Z">
                <w:rPr>
                  <w:del w:id="785" w:author="Thắng Đỗ" w:date="2021-05-27T08:49:00Z"/>
                  <w:rFonts w:asciiTheme="minorHAnsi" w:eastAsiaTheme="minorEastAsia" w:hAnsiTheme="minorHAnsi" w:cstheme="minorBidi"/>
                  <w:sz w:val="22"/>
                  <w:szCs w:val="22"/>
                </w:rPr>
              </w:rPrChange>
            </w:rPr>
          </w:pPr>
          <w:del w:id="786" w:author="Thắng Đỗ" w:date="2021-05-27T08:49:00Z">
            <w:r w:rsidRPr="00900819" w:rsidDel="002A2F52">
              <w:rPr>
                <w:sz w:val="24"/>
                <w:szCs w:val="24"/>
                <w:rPrChange w:id="787" w:author="Thắng Đỗ" w:date="2021-06-02T09:02:00Z">
                  <w:rPr>
                    <w:rStyle w:val="Hyperlink"/>
                  </w:rPr>
                </w:rPrChange>
              </w:rPr>
              <w:delText>Chương 1</w:delText>
            </w:r>
            <w:r w:rsidRPr="00900819" w:rsidDel="002A2F52">
              <w:rPr>
                <w:rFonts w:eastAsiaTheme="minorEastAsia"/>
                <w:sz w:val="24"/>
                <w:szCs w:val="24"/>
                <w:rPrChange w:id="788" w:author="Thắng Đỗ" w:date="2021-06-02T09:02:00Z">
                  <w:rPr>
                    <w:rFonts w:asciiTheme="minorHAnsi" w:eastAsiaTheme="minorEastAsia" w:hAnsiTheme="minorHAnsi" w:cstheme="minorBidi"/>
                    <w:sz w:val="22"/>
                    <w:szCs w:val="22"/>
                  </w:rPr>
                </w:rPrChange>
              </w:rPr>
              <w:tab/>
            </w:r>
            <w:r w:rsidRPr="00900819" w:rsidDel="002A2F52">
              <w:rPr>
                <w:sz w:val="24"/>
                <w:szCs w:val="24"/>
                <w:rPrChange w:id="789" w:author="Thắng Đỗ" w:date="2021-06-02T09:02:00Z">
                  <w:rPr>
                    <w:rStyle w:val="Hyperlink"/>
                  </w:rPr>
                </w:rPrChange>
              </w:rPr>
              <w:delText>TỔNG QUAN VỀ HỆ THỐNG</w:delText>
            </w:r>
            <w:r w:rsidRPr="00900819" w:rsidDel="002A2F52">
              <w:rPr>
                <w:b w:val="0"/>
                <w:webHidden/>
                <w:sz w:val="24"/>
                <w:szCs w:val="24"/>
                <w:rPrChange w:id="790" w:author="Thắng Đỗ" w:date="2021-06-02T09:02:00Z">
                  <w:rPr>
                    <w:b w:val="0"/>
                    <w:webHidden/>
                  </w:rPr>
                </w:rPrChange>
              </w:rPr>
              <w:tab/>
              <w:delText>8</w:delText>
            </w:r>
          </w:del>
        </w:p>
        <w:p w:rsidR="00DF60B0" w:rsidRPr="00900819" w:rsidDel="002A2F52" w:rsidRDefault="00DF60B0">
          <w:pPr>
            <w:pStyle w:val="TOC2"/>
            <w:tabs>
              <w:tab w:val="left" w:pos="660"/>
              <w:tab w:val="right" w:leader="dot" w:pos="9019"/>
            </w:tabs>
            <w:rPr>
              <w:del w:id="791" w:author="Thắng Đỗ" w:date="2021-05-27T08:49:00Z"/>
              <w:noProof/>
              <w:sz w:val="24"/>
              <w:szCs w:val="24"/>
              <w:rPrChange w:id="792" w:author="Thắng Đỗ" w:date="2021-06-02T09:02:00Z">
                <w:rPr>
                  <w:del w:id="793" w:author="Thắng Đỗ" w:date="2021-05-27T08:49:00Z"/>
                  <w:noProof/>
                </w:rPr>
              </w:rPrChange>
            </w:rPr>
          </w:pPr>
          <w:del w:id="794" w:author="Thắng Đỗ" w:date="2021-05-27T08:49:00Z">
            <w:r w:rsidRPr="00900819" w:rsidDel="002A2F52">
              <w:rPr>
                <w:sz w:val="24"/>
                <w:szCs w:val="24"/>
                <w:rPrChange w:id="795" w:author="Thắng Đỗ" w:date="2021-06-02T09:02:00Z">
                  <w:rPr>
                    <w:rStyle w:val="Hyperlink"/>
                    <w:noProof/>
                  </w:rPr>
                </w:rPrChange>
              </w:rPr>
              <w:delText>1.</w:delText>
            </w:r>
            <w:r w:rsidRPr="00900819" w:rsidDel="002A2F52">
              <w:rPr>
                <w:noProof/>
                <w:sz w:val="24"/>
                <w:szCs w:val="24"/>
                <w:rPrChange w:id="796" w:author="Thắng Đỗ" w:date="2021-06-02T09:02:00Z">
                  <w:rPr>
                    <w:noProof/>
                  </w:rPr>
                </w:rPrChange>
              </w:rPr>
              <w:tab/>
            </w:r>
            <w:r w:rsidRPr="00900819" w:rsidDel="002A2F52">
              <w:rPr>
                <w:sz w:val="24"/>
                <w:szCs w:val="24"/>
                <w:rPrChange w:id="797" w:author="Thắng Đỗ" w:date="2021-06-02T09:02:00Z">
                  <w:rPr>
                    <w:rStyle w:val="Hyperlink"/>
                    <w:noProof/>
                  </w:rPr>
                </w:rPrChange>
              </w:rPr>
              <w:delText>Yêu cầu hệ thống</w:delText>
            </w:r>
            <w:r w:rsidRPr="00900819" w:rsidDel="002A2F52">
              <w:rPr>
                <w:noProof/>
                <w:webHidden/>
                <w:sz w:val="24"/>
                <w:szCs w:val="24"/>
                <w:rPrChange w:id="798" w:author="Thắng Đỗ" w:date="2021-06-02T09:02:00Z">
                  <w:rPr>
                    <w:noProof/>
                    <w:webHidden/>
                  </w:rPr>
                </w:rPrChange>
              </w:rPr>
              <w:tab/>
              <w:delText>8</w:delText>
            </w:r>
          </w:del>
        </w:p>
        <w:p w:rsidR="00DF60B0" w:rsidRPr="00900819" w:rsidDel="002A2F52" w:rsidRDefault="00DF60B0">
          <w:pPr>
            <w:pStyle w:val="TOC3"/>
            <w:tabs>
              <w:tab w:val="left" w:pos="1100"/>
              <w:tab w:val="right" w:leader="dot" w:pos="9019"/>
            </w:tabs>
            <w:rPr>
              <w:del w:id="799" w:author="Thắng Đỗ" w:date="2021-05-27T08:49:00Z"/>
              <w:noProof/>
              <w:sz w:val="24"/>
              <w:szCs w:val="24"/>
              <w:rPrChange w:id="800" w:author="Thắng Đỗ" w:date="2021-06-02T09:02:00Z">
                <w:rPr>
                  <w:del w:id="801" w:author="Thắng Đỗ" w:date="2021-05-27T08:49:00Z"/>
                  <w:noProof/>
                </w:rPr>
              </w:rPrChange>
            </w:rPr>
          </w:pPr>
          <w:del w:id="802" w:author="Thắng Đỗ" w:date="2021-05-27T08:49:00Z">
            <w:r w:rsidRPr="00900819" w:rsidDel="002A2F52">
              <w:rPr>
                <w:sz w:val="24"/>
                <w:szCs w:val="24"/>
                <w:rPrChange w:id="803" w:author="Thắng Đỗ" w:date="2021-06-02T09:02:00Z">
                  <w:rPr>
                    <w:rStyle w:val="Hyperlink"/>
                    <w:noProof/>
                  </w:rPr>
                </w:rPrChange>
              </w:rPr>
              <w:delText>1.1.</w:delText>
            </w:r>
            <w:r w:rsidRPr="00900819" w:rsidDel="002A2F52">
              <w:rPr>
                <w:noProof/>
                <w:sz w:val="24"/>
                <w:szCs w:val="24"/>
                <w:rPrChange w:id="804" w:author="Thắng Đỗ" w:date="2021-06-02T09:02:00Z">
                  <w:rPr>
                    <w:noProof/>
                  </w:rPr>
                </w:rPrChange>
              </w:rPr>
              <w:tab/>
            </w:r>
            <w:r w:rsidRPr="00900819" w:rsidDel="002A2F52">
              <w:rPr>
                <w:sz w:val="24"/>
                <w:szCs w:val="24"/>
                <w:rPrChange w:id="805" w:author="Thắng Đỗ" w:date="2021-06-02T09:02:00Z">
                  <w:rPr>
                    <w:rStyle w:val="Hyperlink"/>
                    <w:noProof/>
                  </w:rPr>
                </w:rPrChange>
              </w:rPr>
              <w:delText>Yêu cầu chức năng</w:delText>
            </w:r>
            <w:r w:rsidRPr="00900819" w:rsidDel="002A2F52">
              <w:rPr>
                <w:noProof/>
                <w:webHidden/>
                <w:sz w:val="24"/>
                <w:szCs w:val="24"/>
                <w:rPrChange w:id="806" w:author="Thắng Đỗ" w:date="2021-06-02T09:02:00Z">
                  <w:rPr>
                    <w:noProof/>
                    <w:webHidden/>
                  </w:rPr>
                </w:rPrChange>
              </w:rPr>
              <w:tab/>
              <w:delText>8</w:delText>
            </w:r>
          </w:del>
        </w:p>
        <w:p w:rsidR="00DF60B0" w:rsidRPr="00900819" w:rsidDel="002A2F52" w:rsidRDefault="00DF60B0">
          <w:pPr>
            <w:pStyle w:val="TOC3"/>
            <w:tabs>
              <w:tab w:val="left" w:pos="1100"/>
              <w:tab w:val="right" w:leader="dot" w:pos="9019"/>
            </w:tabs>
            <w:rPr>
              <w:del w:id="807" w:author="Thắng Đỗ" w:date="2021-05-27T08:49:00Z"/>
              <w:noProof/>
              <w:sz w:val="24"/>
              <w:szCs w:val="24"/>
              <w:rPrChange w:id="808" w:author="Thắng Đỗ" w:date="2021-06-02T09:02:00Z">
                <w:rPr>
                  <w:del w:id="809" w:author="Thắng Đỗ" w:date="2021-05-27T08:49:00Z"/>
                  <w:noProof/>
                </w:rPr>
              </w:rPrChange>
            </w:rPr>
          </w:pPr>
          <w:del w:id="810" w:author="Thắng Đỗ" w:date="2021-05-27T08:49:00Z">
            <w:r w:rsidRPr="00900819" w:rsidDel="002A2F52">
              <w:rPr>
                <w:sz w:val="24"/>
                <w:szCs w:val="24"/>
                <w:rPrChange w:id="811" w:author="Thắng Đỗ" w:date="2021-06-02T09:02:00Z">
                  <w:rPr>
                    <w:rStyle w:val="Hyperlink"/>
                    <w:noProof/>
                  </w:rPr>
                </w:rPrChange>
              </w:rPr>
              <w:delText>1.2.</w:delText>
            </w:r>
            <w:r w:rsidRPr="00900819" w:rsidDel="002A2F52">
              <w:rPr>
                <w:noProof/>
                <w:sz w:val="24"/>
                <w:szCs w:val="24"/>
                <w:rPrChange w:id="812" w:author="Thắng Đỗ" w:date="2021-06-02T09:02:00Z">
                  <w:rPr>
                    <w:noProof/>
                  </w:rPr>
                </w:rPrChange>
              </w:rPr>
              <w:tab/>
            </w:r>
            <w:r w:rsidRPr="00900819" w:rsidDel="002A2F52">
              <w:rPr>
                <w:sz w:val="24"/>
                <w:szCs w:val="24"/>
                <w:rPrChange w:id="813" w:author="Thắng Đỗ" w:date="2021-06-02T09:02:00Z">
                  <w:rPr>
                    <w:rStyle w:val="Hyperlink"/>
                    <w:noProof/>
                  </w:rPr>
                </w:rPrChange>
              </w:rPr>
              <w:delText>Yêu cầu phi chức năng</w:delText>
            </w:r>
            <w:r w:rsidRPr="00900819" w:rsidDel="002A2F52">
              <w:rPr>
                <w:noProof/>
                <w:webHidden/>
                <w:sz w:val="24"/>
                <w:szCs w:val="24"/>
                <w:rPrChange w:id="814" w:author="Thắng Đỗ" w:date="2021-06-02T09:02:00Z">
                  <w:rPr>
                    <w:noProof/>
                    <w:webHidden/>
                  </w:rPr>
                </w:rPrChange>
              </w:rPr>
              <w:tab/>
              <w:delText>8</w:delText>
            </w:r>
          </w:del>
        </w:p>
        <w:p w:rsidR="00DF60B0" w:rsidRPr="00900819" w:rsidDel="002A2F52" w:rsidRDefault="00DF60B0">
          <w:pPr>
            <w:pStyle w:val="TOC2"/>
            <w:tabs>
              <w:tab w:val="left" w:pos="660"/>
              <w:tab w:val="right" w:leader="dot" w:pos="9019"/>
            </w:tabs>
            <w:rPr>
              <w:del w:id="815" w:author="Thắng Đỗ" w:date="2021-05-27T08:49:00Z"/>
              <w:noProof/>
              <w:sz w:val="24"/>
              <w:szCs w:val="24"/>
              <w:rPrChange w:id="816" w:author="Thắng Đỗ" w:date="2021-06-02T09:02:00Z">
                <w:rPr>
                  <w:del w:id="817" w:author="Thắng Đỗ" w:date="2021-05-27T08:49:00Z"/>
                  <w:noProof/>
                </w:rPr>
              </w:rPrChange>
            </w:rPr>
          </w:pPr>
          <w:del w:id="818" w:author="Thắng Đỗ" w:date="2021-05-27T08:49:00Z">
            <w:r w:rsidRPr="00900819" w:rsidDel="002A2F52">
              <w:rPr>
                <w:sz w:val="24"/>
                <w:szCs w:val="24"/>
                <w:rPrChange w:id="819" w:author="Thắng Đỗ" w:date="2021-06-02T09:02:00Z">
                  <w:rPr>
                    <w:rStyle w:val="Hyperlink"/>
                    <w:noProof/>
                  </w:rPr>
                </w:rPrChange>
              </w:rPr>
              <w:delText>2.</w:delText>
            </w:r>
            <w:r w:rsidRPr="00900819" w:rsidDel="002A2F52">
              <w:rPr>
                <w:noProof/>
                <w:sz w:val="24"/>
                <w:szCs w:val="24"/>
                <w:rPrChange w:id="820" w:author="Thắng Đỗ" w:date="2021-06-02T09:02:00Z">
                  <w:rPr>
                    <w:noProof/>
                  </w:rPr>
                </w:rPrChange>
              </w:rPr>
              <w:tab/>
            </w:r>
            <w:r w:rsidRPr="00900819" w:rsidDel="002A2F52">
              <w:rPr>
                <w:sz w:val="24"/>
                <w:szCs w:val="24"/>
                <w:rPrChange w:id="821" w:author="Thắng Đỗ" w:date="2021-06-02T09:02:00Z">
                  <w:rPr>
                    <w:rStyle w:val="Hyperlink"/>
                    <w:noProof/>
                  </w:rPr>
                </w:rPrChange>
              </w:rPr>
              <w:delText>Quy trình nghiệp vụ</w:delText>
            </w:r>
            <w:r w:rsidRPr="00900819" w:rsidDel="002A2F52">
              <w:rPr>
                <w:noProof/>
                <w:webHidden/>
                <w:sz w:val="24"/>
                <w:szCs w:val="24"/>
                <w:rPrChange w:id="822" w:author="Thắng Đỗ" w:date="2021-06-02T09:02:00Z">
                  <w:rPr>
                    <w:noProof/>
                    <w:webHidden/>
                  </w:rPr>
                </w:rPrChange>
              </w:rPr>
              <w:tab/>
              <w:delText>8</w:delText>
            </w:r>
          </w:del>
        </w:p>
        <w:p w:rsidR="00DF60B0" w:rsidRPr="00900819" w:rsidDel="002A2F52" w:rsidRDefault="00DF60B0">
          <w:pPr>
            <w:pStyle w:val="TOC3"/>
            <w:tabs>
              <w:tab w:val="left" w:pos="1100"/>
              <w:tab w:val="right" w:leader="dot" w:pos="9019"/>
            </w:tabs>
            <w:rPr>
              <w:del w:id="823" w:author="Thắng Đỗ" w:date="2021-05-27T08:49:00Z"/>
              <w:noProof/>
              <w:sz w:val="24"/>
              <w:szCs w:val="24"/>
              <w:rPrChange w:id="824" w:author="Thắng Đỗ" w:date="2021-06-02T09:02:00Z">
                <w:rPr>
                  <w:del w:id="825" w:author="Thắng Đỗ" w:date="2021-05-27T08:49:00Z"/>
                  <w:noProof/>
                </w:rPr>
              </w:rPrChange>
            </w:rPr>
          </w:pPr>
          <w:del w:id="826" w:author="Thắng Đỗ" w:date="2021-05-27T08:49:00Z">
            <w:r w:rsidRPr="00900819" w:rsidDel="002A2F52">
              <w:rPr>
                <w:sz w:val="24"/>
                <w:szCs w:val="24"/>
                <w:rPrChange w:id="827" w:author="Thắng Đỗ" w:date="2021-06-02T09:02:00Z">
                  <w:rPr>
                    <w:rStyle w:val="Hyperlink"/>
                    <w:noProof/>
                  </w:rPr>
                </w:rPrChange>
              </w:rPr>
              <w:delText>2.1.</w:delText>
            </w:r>
            <w:r w:rsidRPr="00900819" w:rsidDel="002A2F52">
              <w:rPr>
                <w:noProof/>
                <w:sz w:val="24"/>
                <w:szCs w:val="24"/>
                <w:rPrChange w:id="828" w:author="Thắng Đỗ" w:date="2021-06-02T09:02:00Z">
                  <w:rPr>
                    <w:noProof/>
                  </w:rPr>
                </w:rPrChange>
              </w:rPr>
              <w:tab/>
            </w:r>
            <w:r w:rsidRPr="00900819" w:rsidDel="002A2F52">
              <w:rPr>
                <w:sz w:val="24"/>
                <w:szCs w:val="24"/>
                <w:rPrChange w:id="829" w:author="Thắng Đỗ" w:date="2021-06-02T09:02:00Z">
                  <w:rPr>
                    <w:rStyle w:val="Hyperlink"/>
                    <w:noProof/>
                  </w:rPr>
                </w:rPrChange>
              </w:rPr>
              <w:delText>Quy trình đặt phòng (Khách hàng)</w:delText>
            </w:r>
            <w:r w:rsidRPr="00900819" w:rsidDel="002A2F52">
              <w:rPr>
                <w:noProof/>
                <w:webHidden/>
                <w:sz w:val="24"/>
                <w:szCs w:val="24"/>
                <w:rPrChange w:id="830" w:author="Thắng Đỗ" w:date="2021-06-02T09:02:00Z">
                  <w:rPr>
                    <w:noProof/>
                    <w:webHidden/>
                  </w:rPr>
                </w:rPrChange>
              </w:rPr>
              <w:tab/>
              <w:delText>8</w:delText>
            </w:r>
          </w:del>
        </w:p>
        <w:p w:rsidR="00DF60B0" w:rsidRPr="00900819" w:rsidDel="002A2F52" w:rsidRDefault="00DF60B0">
          <w:pPr>
            <w:pStyle w:val="TOC3"/>
            <w:tabs>
              <w:tab w:val="left" w:pos="1100"/>
              <w:tab w:val="right" w:leader="dot" w:pos="9019"/>
            </w:tabs>
            <w:rPr>
              <w:del w:id="831" w:author="Thắng Đỗ" w:date="2021-05-27T08:49:00Z"/>
              <w:noProof/>
              <w:sz w:val="24"/>
              <w:szCs w:val="24"/>
              <w:rPrChange w:id="832" w:author="Thắng Đỗ" w:date="2021-06-02T09:02:00Z">
                <w:rPr>
                  <w:del w:id="833" w:author="Thắng Đỗ" w:date="2021-05-27T08:49:00Z"/>
                  <w:noProof/>
                </w:rPr>
              </w:rPrChange>
            </w:rPr>
          </w:pPr>
          <w:del w:id="834" w:author="Thắng Đỗ" w:date="2021-05-27T08:49:00Z">
            <w:r w:rsidRPr="00900819" w:rsidDel="002A2F52">
              <w:rPr>
                <w:sz w:val="24"/>
                <w:szCs w:val="24"/>
                <w:rPrChange w:id="835" w:author="Thắng Đỗ" w:date="2021-06-02T09:02:00Z">
                  <w:rPr>
                    <w:rStyle w:val="Hyperlink"/>
                    <w:noProof/>
                  </w:rPr>
                </w:rPrChange>
              </w:rPr>
              <w:delText>2.2.</w:delText>
            </w:r>
            <w:r w:rsidRPr="00900819" w:rsidDel="002A2F52">
              <w:rPr>
                <w:noProof/>
                <w:sz w:val="24"/>
                <w:szCs w:val="24"/>
                <w:rPrChange w:id="836" w:author="Thắng Đỗ" w:date="2021-06-02T09:02:00Z">
                  <w:rPr>
                    <w:noProof/>
                  </w:rPr>
                </w:rPrChange>
              </w:rPr>
              <w:tab/>
            </w:r>
            <w:r w:rsidRPr="00900819" w:rsidDel="002A2F52">
              <w:rPr>
                <w:sz w:val="24"/>
                <w:szCs w:val="24"/>
                <w:rPrChange w:id="837" w:author="Thắng Đỗ" w:date="2021-06-02T09:02:00Z">
                  <w:rPr>
                    <w:rStyle w:val="Hyperlink"/>
                    <w:noProof/>
                  </w:rPr>
                </w:rPrChange>
              </w:rPr>
              <w:delText>Quy trình quản lý (Adminstrator)</w:delText>
            </w:r>
            <w:r w:rsidRPr="00900819" w:rsidDel="002A2F52">
              <w:rPr>
                <w:noProof/>
                <w:webHidden/>
                <w:sz w:val="24"/>
                <w:szCs w:val="24"/>
                <w:rPrChange w:id="838" w:author="Thắng Đỗ" w:date="2021-06-02T09:02:00Z">
                  <w:rPr>
                    <w:noProof/>
                    <w:webHidden/>
                  </w:rPr>
                </w:rPrChange>
              </w:rPr>
              <w:tab/>
              <w:delText>8</w:delText>
            </w:r>
          </w:del>
        </w:p>
        <w:p w:rsidR="00DF60B0" w:rsidRPr="00900819" w:rsidDel="002A2F52" w:rsidRDefault="00DF60B0">
          <w:pPr>
            <w:pStyle w:val="TOC1"/>
            <w:tabs>
              <w:tab w:val="left" w:pos="1800"/>
            </w:tabs>
            <w:rPr>
              <w:del w:id="839" w:author="Thắng Đỗ" w:date="2021-05-27T08:49:00Z"/>
              <w:rFonts w:eastAsiaTheme="minorEastAsia"/>
              <w:sz w:val="24"/>
              <w:szCs w:val="24"/>
              <w:rPrChange w:id="840" w:author="Thắng Đỗ" w:date="2021-06-02T09:02:00Z">
                <w:rPr>
                  <w:del w:id="841" w:author="Thắng Đỗ" w:date="2021-05-27T08:49:00Z"/>
                  <w:rFonts w:asciiTheme="minorHAnsi" w:eastAsiaTheme="minorEastAsia" w:hAnsiTheme="minorHAnsi" w:cstheme="minorBidi"/>
                  <w:sz w:val="22"/>
                  <w:szCs w:val="22"/>
                </w:rPr>
              </w:rPrChange>
            </w:rPr>
          </w:pPr>
          <w:del w:id="842" w:author="Thắng Đỗ" w:date="2021-05-27T08:49:00Z">
            <w:r w:rsidRPr="00900819" w:rsidDel="002A2F52">
              <w:rPr>
                <w:sz w:val="24"/>
                <w:szCs w:val="24"/>
                <w:rPrChange w:id="843" w:author="Thắng Đỗ" w:date="2021-06-02T09:02:00Z">
                  <w:rPr>
                    <w:rStyle w:val="Hyperlink"/>
                  </w:rPr>
                </w:rPrChange>
              </w:rPr>
              <w:delText>Chương 2</w:delText>
            </w:r>
            <w:r w:rsidRPr="00900819" w:rsidDel="002A2F52">
              <w:rPr>
                <w:rFonts w:eastAsiaTheme="minorEastAsia"/>
                <w:sz w:val="24"/>
                <w:szCs w:val="24"/>
                <w:rPrChange w:id="844" w:author="Thắng Đỗ" w:date="2021-06-02T09:02:00Z">
                  <w:rPr>
                    <w:rFonts w:asciiTheme="minorHAnsi" w:eastAsiaTheme="minorEastAsia" w:hAnsiTheme="minorHAnsi" w:cstheme="minorBidi"/>
                    <w:sz w:val="22"/>
                    <w:szCs w:val="22"/>
                  </w:rPr>
                </w:rPrChange>
              </w:rPr>
              <w:tab/>
            </w:r>
            <w:r w:rsidRPr="00900819" w:rsidDel="002A2F52">
              <w:rPr>
                <w:sz w:val="24"/>
                <w:szCs w:val="24"/>
                <w:rPrChange w:id="845" w:author="Thắng Đỗ" w:date="2021-06-02T09:02:00Z">
                  <w:rPr>
                    <w:rStyle w:val="Hyperlink"/>
                  </w:rPr>
                </w:rPrChange>
              </w:rPr>
              <w:delText>PHÂN TÍCH &amp; THIẾT KẾ HỆ THỐNG</w:delText>
            </w:r>
            <w:r w:rsidRPr="00900819" w:rsidDel="002A2F52">
              <w:rPr>
                <w:b w:val="0"/>
                <w:webHidden/>
                <w:sz w:val="24"/>
                <w:szCs w:val="24"/>
                <w:rPrChange w:id="846" w:author="Thắng Đỗ" w:date="2021-06-02T09:02:00Z">
                  <w:rPr>
                    <w:b w:val="0"/>
                    <w:webHidden/>
                  </w:rPr>
                </w:rPrChange>
              </w:rPr>
              <w:tab/>
              <w:delText>9</w:delText>
            </w:r>
          </w:del>
        </w:p>
        <w:p w:rsidR="00DF60B0" w:rsidRPr="00900819" w:rsidDel="002A2F52" w:rsidRDefault="00DF60B0">
          <w:pPr>
            <w:pStyle w:val="TOC2"/>
            <w:tabs>
              <w:tab w:val="left" w:pos="660"/>
              <w:tab w:val="right" w:leader="dot" w:pos="9019"/>
            </w:tabs>
            <w:rPr>
              <w:del w:id="847" w:author="Thắng Đỗ" w:date="2021-05-27T08:49:00Z"/>
              <w:noProof/>
              <w:sz w:val="24"/>
              <w:szCs w:val="24"/>
              <w:rPrChange w:id="848" w:author="Thắng Đỗ" w:date="2021-06-02T09:02:00Z">
                <w:rPr>
                  <w:del w:id="849" w:author="Thắng Đỗ" w:date="2021-05-27T08:49:00Z"/>
                  <w:noProof/>
                </w:rPr>
              </w:rPrChange>
            </w:rPr>
          </w:pPr>
          <w:del w:id="850" w:author="Thắng Đỗ" w:date="2021-05-27T08:49:00Z">
            <w:r w:rsidRPr="00900819" w:rsidDel="002A2F52">
              <w:rPr>
                <w:sz w:val="24"/>
                <w:szCs w:val="24"/>
                <w:rPrChange w:id="851" w:author="Thắng Đỗ" w:date="2021-06-02T09:02:00Z">
                  <w:rPr>
                    <w:rStyle w:val="Hyperlink"/>
                    <w:noProof/>
                  </w:rPr>
                </w:rPrChange>
              </w:rPr>
              <w:delText>1.</w:delText>
            </w:r>
            <w:r w:rsidRPr="00900819" w:rsidDel="002A2F52">
              <w:rPr>
                <w:noProof/>
                <w:sz w:val="24"/>
                <w:szCs w:val="24"/>
                <w:rPrChange w:id="852" w:author="Thắng Đỗ" w:date="2021-06-02T09:02:00Z">
                  <w:rPr>
                    <w:noProof/>
                  </w:rPr>
                </w:rPrChange>
              </w:rPr>
              <w:tab/>
            </w:r>
            <w:r w:rsidRPr="00900819" w:rsidDel="002A2F52">
              <w:rPr>
                <w:sz w:val="24"/>
                <w:szCs w:val="24"/>
                <w:rPrChange w:id="853" w:author="Thắng Đỗ" w:date="2021-06-02T09:02:00Z">
                  <w:rPr>
                    <w:rStyle w:val="Hyperlink"/>
                    <w:noProof/>
                  </w:rPr>
                </w:rPrChange>
              </w:rPr>
              <w:delText>Khảo sát hệ thống</w:delText>
            </w:r>
            <w:r w:rsidRPr="00900819" w:rsidDel="002A2F52">
              <w:rPr>
                <w:noProof/>
                <w:webHidden/>
                <w:sz w:val="24"/>
                <w:szCs w:val="24"/>
                <w:rPrChange w:id="854" w:author="Thắng Đỗ" w:date="2021-06-02T09:02:00Z">
                  <w:rPr>
                    <w:noProof/>
                    <w:webHidden/>
                  </w:rPr>
                </w:rPrChange>
              </w:rPr>
              <w:tab/>
              <w:delText>9</w:delText>
            </w:r>
          </w:del>
        </w:p>
        <w:p w:rsidR="00DF60B0" w:rsidRPr="00900819" w:rsidDel="002A2F52" w:rsidRDefault="00DF60B0">
          <w:pPr>
            <w:pStyle w:val="TOC2"/>
            <w:tabs>
              <w:tab w:val="left" w:pos="660"/>
              <w:tab w:val="right" w:leader="dot" w:pos="9019"/>
            </w:tabs>
            <w:rPr>
              <w:del w:id="855" w:author="Thắng Đỗ" w:date="2021-05-27T08:49:00Z"/>
              <w:noProof/>
              <w:sz w:val="24"/>
              <w:szCs w:val="24"/>
              <w:rPrChange w:id="856" w:author="Thắng Đỗ" w:date="2021-06-02T09:02:00Z">
                <w:rPr>
                  <w:del w:id="857" w:author="Thắng Đỗ" w:date="2021-05-27T08:49:00Z"/>
                  <w:noProof/>
                </w:rPr>
              </w:rPrChange>
            </w:rPr>
          </w:pPr>
          <w:del w:id="858" w:author="Thắng Đỗ" w:date="2021-05-27T08:49:00Z">
            <w:r w:rsidRPr="00900819" w:rsidDel="002A2F52">
              <w:rPr>
                <w:sz w:val="24"/>
                <w:szCs w:val="24"/>
                <w:rPrChange w:id="859" w:author="Thắng Đỗ" w:date="2021-06-02T09:02:00Z">
                  <w:rPr>
                    <w:rStyle w:val="Hyperlink"/>
                    <w:noProof/>
                  </w:rPr>
                </w:rPrChange>
              </w:rPr>
              <w:delText>2.</w:delText>
            </w:r>
            <w:r w:rsidRPr="00900819" w:rsidDel="002A2F52">
              <w:rPr>
                <w:noProof/>
                <w:sz w:val="24"/>
                <w:szCs w:val="24"/>
                <w:rPrChange w:id="860" w:author="Thắng Đỗ" w:date="2021-06-02T09:02:00Z">
                  <w:rPr>
                    <w:noProof/>
                  </w:rPr>
                </w:rPrChange>
              </w:rPr>
              <w:tab/>
            </w:r>
            <w:r w:rsidRPr="00900819" w:rsidDel="002A2F52">
              <w:rPr>
                <w:sz w:val="24"/>
                <w:szCs w:val="24"/>
                <w:rPrChange w:id="861" w:author="Thắng Đỗ" w:date="2021-06-02T09:02:00Z">
                  <w:rPr>
                    <w:rStyle w:val="Hyperlink"/>
                    <w:noProof/>
                  </w:rPr>
                </w:rPrChange>
              </w:rPr>
              <w:delText>Mô hình hóa yêu cầu – biểu đồ Use-Case</w:delText>
            </w:r>
            <w:r w:rsidRPr="00900819" w:rsidDel="002A2F52">
              <w:rPr>
                <w:noProof/>
                <w:webHidden/>
                <w:sz w:val="24"/>
                <w:szCs w:val="24"/>
                <w:rPrChange w:id="862" w:author="Thắng Đỗ" w:date="2021-06-02T09:02:00Z">
                  <w:rPr>
                    <w:noProof/>
                    <w:webHidden/>
                  </w:rPr>
                </w:rPrChange>
              </w:rPr>
              <w:tab/>
              <w:delText>9</w:delText>
            </w:r>
          </w:del>
        </w:p>
        <w:p w:rsidR="00DF60B0" w:rsidRPr="00900819" w:rsidDel="002A2F52" w:rsidRDefault="00DF60B0">
          <w:pPr>
            <w:pStyle w:val="TOC2"/>
            <w:tabs>
              <w:tab w:val="left" w:pos="660"/>
              <w:tab w:val="right" w:leader="dot" w:pos="9019"/>
            </w:tabs>
            <w:rPr>
              <w:del w:id="863" w:author="Thắng Đỗ" w:date="2021-05-27T08:49:00Z"/>
              <w:noProof/>
              <w:sz w:val="24"/>
              <w:szCs w:val="24"/>
              <w:rPrChange w:id="864" w:author="Thắng Đỗ" w:date="2021-06-02T09:02:00Z">
                <w:rPr>
                  <w:del w:id="865" w:author="Thắng Đỗ" w:date="2021-05-27T08:49:00Z"/>
                  <w:noProof/>
                </w:rPr>
              </w:rPrChange>
            </w:rPr>
          </w:pPr>
          <w:del w:id="866" w:author="Thắng Đỗ" w:date="2021-05-27T08:49:00Z">
            <w:r w:rsidRPr="00900819" w:rsidDel="002A2F52">
              <w:rPr>
                <w:sz w:val="24"/>
                <w:szCs w:val="24"/>
                <w:rPrChange w:id="867" w:author="Thắng Đỗ" w:date="2021-06-02T09:02:00Z">
                  <w:rPr>
                    <w:rStyle w:val="Hyperlink"/>
                    <w:noProof/>
                  </w:rPr>
                </w:rPrChange>
              </w:rPr>
              <w:delText>3.</w:delText>
            </w:r>
            <w:r w:rsidRPr="00900819" w:rsidDel="002A2F52">
              <w:rPr>
                <w:noProof/>
                <w:sz w:val="24"/>
                <w:szCs w:val="24"/>
                <w:rPrChange w:id="868" w:author="Thắng Đỗ" w:date="2021-06-02T09:02:00Z">
                  <w:rPr>
                    <w:noProof/>
                  </w:rPr>
                </w:rPrChange>
              </w:rPr>
              <w:tab/>
            </w:r>
            <w:r w:rsidRPr="00900819" w:rsidDel="002A2F52">
              <w:rPr>
                <w:sz w:val="24"/>
                <w:szCs w:val="24"/>
                <w:rPrChange w:id="869" w:author="Thắng Đỗ" w:date="2021-06-02T09:02:00Z">
                  <w:rPr>
                    <w:rStyle w:val="Hyperlink"/>
                    <w:noProof/>
                  </w:rPr>
                </w:rPrChange>
              </w:rPr>
              <w:delText>Mô hình hóa cấu trúc – biểu đồ lớp</w:delText>
            </w:r>
            <w:r w:rsidRPr="00900819" w:rsidDel="002A2F52">
              <w:rPr>
                <w:noProof/>
                <w:webHidden/>
                <w:sz w:val="24"/>
                <w:szCs w:val="24"/>
                <w:rPrChange w:id="870" w:author="Thắng Đỗ" w:date="2021-06-02T09:02:00Z">
                  <w:rPr>
                    <w:noProof/>
                    <w:webHidden/>
                  </w:rPr>
                </w:rPrChange>
              </w:rPr>
              <w:tab/>
              <w:delText>9</w:delText>
            </w:r>
          </w:del>
        </w:p>
        <w:p w:rsidR="00DF60B0" w:rsidRPr="00900819" w:rsidDel="002A2F52" w:rsidRDefault="00DF60B0">
          <w:pPr>
            <w:pStyle w:val="TOC1"/>
            <w:tabs>
              <w:tab w:val="left" w:pos="1800"/>
            </w:tabs>
            <w:rPr>
              <w:del w:id="871" w:author="Thắng Đỗ" w:date="2021-05-27T08:49:00Z"/>
              <w:rFonts w:eastAsiaTheme="minorEastAsia"/>
              <w:sz w:val="24"/>
              <w:szCs w:val="24"/>
              <w:rPrChange w:id="872" w:author="Thắng Đỗ" w:date="2021-06-02T09:02:00Z">
                <w:rPr>
                  <w:del w:id="873" w:author="Thắng Đỗ" w:date="2021-05-27T08:49:00Z"/>
                  <w:rFonts w:asciiTheme="minorHAnsi" w:eastAsiaTheme="minorEastAsia" w:hAnsiTheme="minorHAnsi" w:cstheme="minorBidi"/>
                  <w:sz w:val="22"/>
                  <w:szCs w:val="22"/>
                </w:rPr>
              </w:rPrChange>
            </w:rPr>
          </w:pPr>
          <w:del w:id="874" w:author="Thắng Đỗ" w:date="2021-05-27T08:49:00Z">
            <w:r w:rsidRPr="00900819" w:rsidDel="002A2F52">
              <w:rPr>
                <w:sz w:val="24"/>
                <w:szCs w:val="24"/>
                <w:rPrChange w:id="875" w:author="Thắng Đỗ" w:date="2021-06-02T09:02:00Z">
                  <w:rPr>
                    <w:rStyle w:val="Hyperlink"/>
                  </w:rPr>
                </w:rPrChange>
              </w:rPr>
              <w:delText>Chương 3</w:delText>
            </w:r>
            <w:r w:rsidRPr="00900819" w:rsidDel="002A2F52">
              <w:rPr>
                <w:rFonts w:eastAsiaTheme="minorEastAsia"/>
                <w:sz w:val="24"/>
                <w:szCs w:val="24"/>
                <w:rPrChange w:id="876" w:author="Thắng Đỗ" w:date="2021-06-02T09:02:00Z">
                  <w:rPr>
                    <w:rFonts w:asciiTheme="minorHAnsi" w:eastAsiaTheme="minorEastAsia" w:hAnsiTheme="minorHAnsi" w:cstheme="minorBidi"/>
                    <w:sz w:val="22"/>
                    <w:szCs w:val="22"/>
                  </w:rPr>
                </w:rPrChange>
              </w:rPr>
              <w:tab/>
            </w:r>
            <w:r w:rsidRPr="00900819" w:rsidDel="002A2F52">
              <w:rPr>
                <w:sz w:val="24"/>
                <w:szCs w:val="24"/>
                <w:rPrChange w:id="877" w:author="Thắng Đỗ" w:date="2021-06-02T09:02:00Z">
                  <w:rPr>
                    <w:rStyle w:val="Hyperlink"/>
                  </w:rPr>
                </w:rPrChange>
              </w:rPr>
              <w:delText>XÂY DỰNG WEBSITE</w:delText>
            </w:r>
            <w:r w:rsidRPr="00900819" w:rsidDel="002A2F52">
              <w:rPr>
                <w:b w:val="0"/>
                <w:webHidden/>
                <w:sz w:val="24"/>
                <w:szCs w:val="24"/>
                <w:rPrChange w:id="878" w:author="Thắng Đỗ" w:date="2021-06-02T09:02:00Z">
                  <w:rPr>
                    <w:b w:val="0"/>
                    <w:webHidden/>
                  </w:rPr>
                </w:rPrChange>
              </w:rPr>
              <w:tab/>
              <w:delText>10</w:delText>
            </w:r>
          </w:del>
        </w:p>
        <w:p w:rsidR="00DF60B0" w:rsidRPr="00900819" w:rsidDel="002A2F52" w:rsidRDefault="00DF60B0">
          <w:pPr>
            <w:pStyle w:val="TOC2"/>
            <w:tabs>
              <w:tab w:val="left" w:pos="660"/>
              <w:tab w:val="right" w:leader="dot" w:pos="9019"/>
            </w:tabs>
            <w:rPr>
              <w:del w:id="879" w:author="Thắng Đỗ" w:date="2021-05-27T08:49:00Z"/>
              <w:noProof/>
              <w:sz w:val="24"/>
              <w:szCs w:val="24"/>
              <w:rPrChange w:id="880" w:author="Thắng Đỗ" w:date="2021-06-02T09:02:00Z">
                <w:rPr>
                  <w:del w:id="881" w:author="Thắng Đỗ" w:date="2021-05-27T08:49:00Z"/>
                  <w:noProof/>
                </w:rPr>
              </w:rPrChange>
            </w:rPr>
          </w:pPr>
          <w:del w:id="882" w:author="Thắng Đỗ" w:date="2021-05-27T08:49:00Z">
            <w:r w:rsidRPr="00900819" w:rsidDel="002A2F52">
              <w:rPr>
                <w:sz w:val="24"/>
                <w:szCs w:val="24"/>
                <w:rPrChange w:id="883" w:author="Thắng Đỗ" w:date="2021-06-02T09:02:00Z">
                  <w:rPr>
                    <w:rStyle w:val="Hyperlink"/>
                    <w:noProof/>
                  </w:rPr>
                </w:rPrChange>
              </w:rPr>
              <w:delText>1.</w:delText>
            </w:r>
            <w:r w:rsidRPr="00900819" w:rsidDel="002A2F52">
              <w:rPr>
                <w:noProof/>
                <w:sz w:val="24"/>
                <w:szCs w:val="24"/>
                <w:rPrChange w:id="884" w:author="Thắng Đỗ" w:date="2021-06-02T09:02:00Z">
                  <w:rPr>
                    <w:noProof/>
                  </w:rPr>
                </w:rPrChange>
              </w:rPr>
              <w:tab/>
            </w:r>
            <w:r w:rsidRPr="00900819" w:rsidDel="002A2F52">
              <w:rPr>
                <w:sz w:val="24"/>
                <w:szCs w:val="24"/>
                <w:rPrChange w:id="885" w:author="Thắng Đỗ" w:date="2021-06-02T09:02:00Z">
                  <w:rPr>
                    <w:rStyle w:val="Hyperlink"/>
                    <w:noProof/>
                  </w:rPr>
                </w:rPrChange>
              </w:rPr>
              <w:delText>Lựa chọn công cụ, công nghệ</w:delText>
            </w:r>
            <w:r w:rsidRPr="00900819" w:rsidDel="002A2F52">
              <w:rPr>
                <w:noProof/>
                <w:webHidden/>
                <w:sz w:val="24"/>
                <w:szCs w:val="24"/>
                <w:rPrChange w:id="886" w:author="Thắng Đỗ" w:date="2021-06-02T09:02:00Z">
                  <w:rPr>
                    <w:noProof/>
                    <w:webHidden/>
                  </w:rPr>
                </w:rPrChange>
              </w:rPr>
              <w:tab/>
              <w:delText>10</w:delText>
            </w:r>
          </w:del>
        </w:p>
        <w:p w:rsidR="00DF60B0" w:rsidRPr="00900819" w:rsidDel="002A2F52" w:rsidRDefault="00DF60B0">
          <w:pPr>
            <w:pStyle w:val="TOC2"/>
            <w:tabs>
              <w:tab w:val="left" w:pos="660"/>
              <w:tab w:val="right" w:leader="dot" w:pos="9019"/>
            </w:tabs>
            <w:rPr>
              <w:del w:id="887" w:author="Thắng Đỗ" w:date="2021-05-27T08:49:00Z"/>
              <w:noProof/>
              <w:sz w:val="24"/>
              <w:szCs w:val="24"/>
              <w:rPrChange w:id="888" w:author="Thắng Đỗ" w:date="2021-06-02T09:02:00Z">
                <w:rPr>
                  <w:del w:id="889" w:author="Thắng Đỗ" w:date="2021-05-27T08:49:00Z"/>
                  <w:noProof/>
                </w:rPr>
              </w:rPrChange>
            </w:rPr>
          </w:pPr>
          <w:del w:id="890" w:author="Thắng Đỗ" w:date="2021-05-27T08:49:00Z">
            <w:r w:rsidRPr="00900819" w:rsidDel="002A2F52">
              <w:rPr>
                <w:sz w:val="24"/>
                <w:szCs w:val="24"/>
                <w:rPrChange w:id="891" w:author="Thắng Đỗ" w:date="2021-06-02T09:02:00Z">
                  <w:rPr>
                    <w:rStyle w:val="Hyperlink"/>
                    <w:noProof/>
                  </w:rPr>
                </w:rPrChange>
              </w:rPr>
              <w:delText>2.</w:delText>
            </w:r>
            <w:r w:rsidRPr="00900819" w:rsidDel="002A2F52">
              <w:rPr>
                <w:noProof/>
                <w:sz w:val="24"/>
                <w:szCs w:val="24"/>
                <w:rPrChange w:id="892" w:author="Thắng Đỗ" w:date="2021-06-02T09:02:00Z">
                  <w:rPr>
                    <w:noProof/>
                  </w:rPr>
                </w:rPrChange>
              </w:rPr>
              <w:tab/>
            </w:r>
            <w:r w:rsidRPr="00900819" w:rsidDel="002A2F52">
              <w:rPr>
                <w:sz w:val="24"/>
                <w:szCs w:val="24"/>
                <w:rPrChange w:id="893" w:author="Thắng Đỗ" w:date="2021-06-02T09:02:00Z">
                  <w:rPr>
                    <w:rStyle w:val="Hyperlink"/>
                    <w:noProof/>
                  </w:rPr>
                </w:rPrChange>
              </w:rPr>
              <w:delText>Thiết kế giao diện</w:delText>
            </w:r>
            <w:r w:rsidRPr="00900819" w:rsidDel="002A2F52">
              <w:rPr>
                <w:noProof/>
                <w:webHidden/>
                <w:sz w:val="24"/>
                <w:szCs w:val="24"/>
                <w:rPrChange w:id="894" w:author="Thắng Đỗ" w:date="2021-06-02T09:02:00Z">
                  <w:rPr>
                    <w:noProof/>
                    <w:webHidden/>
                  </w:rPr>
                </w:rPrChange>
              </w:rPr>
              <w:tab/>
              <w:delText>10</w:delText>
            </w:r>
          </w:del>
        </w:p>
        <w:p w:rsidR="00DF60B0" w:rsidRPr="00900819" w:rsidDel="002A2F52" w:rsidRDefault="00DF60B0">
          <w:pPr>
            <w:pStyle w:val="TOC2"/>
            <w:tabs>
              <w:tab w:val="left" w:pos="660"/>
              <w:tab w:val="right" w:leader="dot" w:pos="9019"/>
            </w:tabs>
            <w:rPr>
              <w:del w:id="895" w:author="Thắng Đỗ" w:date="2021-05-27T08:49:00Z"/>
              <w:noProof/>
              <w:sz w:val="24"/>
              <w:szCs w:val="24"/>
              <w:rPrChange w:id="896" w:author="Thắng Đỗ" w:date="2021-06-02T09:02:00Z">
                <w:rPr>
                  <w:del w:id="897" w:author="Thắng Đỗ" w:date="2021-05-27T08:49:00Z"/>
                  <w:noProof/>
                </w:rPr>
              </w:rPrChange>
            </w:rPr>
          </w:pPr>
          <w:del w:id="898" w:author="Thắng Đỗ" w:date="2021-05-27T08:49:00Z">
            <w:r w:rsidRPr="00900819" w:rsidDel="002A2F52">
              <w:rPr>
                <w:sz w:val="24"/>
                <w:szCs w:val="24"/>
                <w:rPrChange w:id="899" w:author="Thắng Đỗ" w:date="2021-06-02T09:02:00Z">
                  <w:rPr>
                    <w:rStyle w:val="Hyperlink"/>
                    <w:noProof/>
                  </w:rPr>
                </w:rPrChange>
              </w:rPr>
              <w:delText>3.</w:delText>
            </w:r>
            <w:r w:rsidRPr="00900819" w:rsidDel="002A2F52">
              <w:rPr>
                <w:noProof/>
                <w:sz w:val="24"/>
                <w:szCs w:val="24"/>
                <w:rPrChange w:id="900" w:author="Thắng Đỗ" w:date="2021-06-02T09:02:00Z">
                  <w:rPr>
                    <w:noProof/>
                  </w:rPr>
                </w:rPrChange>
              </w:rPr>
              <w:tab/>
            </w:r>
            <w:r w:rsidRPr="00900819" w:rsidDel="002A2F52">
              <w:rPr>
                <w:sz w:val="24"/>
                <w:szCs w:val="24"/>
                <w:rPrChange w:id="901" w:author="Thắng Đỗ" w:date="2021-06-02T09:02:00Z">
                  <w:rPr>
                    <w:rStyle w:val="Hyperlink"/>
                    <w:noProof/>
                  </w:rPr>
                </w:rPrChange>
              </w:rPr>
              <w:delText>Xử lý dữ liệu</w:delText>
            </w:r>
            <w:r w:rsidRPr="00900819" w:rsidDel="002A2F52">
              <w:rPr>
                <w:noProof/>
                <w:webHidden/>
                <w:sz w:val="24"/>
                <w:szCs w:val="24"/>
                <w:rPrChange w:id="902" w:author="Thắng Đỗ" w:date="2021-06-02T09:02:00Z">
                  <w:rPr>
                    <w:noProof/>
                    <w:webHidden/>
                  </w:rPr>
                </w:rPrChange>
              </w:rPr>
              <w:tab/>
              <w:delText>10</w:delText>
            </w:r>
          </w:del>
        </w:p>
        <w:p w:rsidR="00DF60B0" w:rsidRPr="00900819" w:rsidDel="002A2F52" w:rsidRDefault="00DF60B0">
          <w:pPr>
            <w:pStyle w:val="TOC1"/>
            <w:rPr>
              <w:del w:id="903" w:author="Thắng Đỗ" w:date="2021-05-27T08:49:00Z"/>
              <w:rFonts w:eastAsiaTheme="minorEastAsia"/>
              <w:sz w:val="24"/>
              <w:szCs w:val="24"/>
              <w:rPrChange w:id="904" w:author="Thắng Đỗ" w:date="2021-06-02T09:02:00Z">
                <w:rPr>
                  <w:del w:id="905" w:author="Thắng Đỗ" w:date="2021-05-27T08:49:00Z"/>
                  <w:rFonts w:asciiTheme="minorHAnsi" w:eastAsiaTheme="minorEastAsia" w:hAnsiTheme="minorHAnsi" w:cstheme="minorBidi"/>
                  <w:sz w:val="22"/>
                  <w:szCs w:val="22"/>
                </w:rPr>
              </w:rPrChange>
            </w:rPr>
          </w:pPr>
          <w:del w:id="906" w:author="Thắng Đỗ" w:date="2021-05-27T08:49:00Z">
            <w:r w:rsidRPr="00900819" w:rsidDel="002A2F52">
              <w:rPr>
                <w:sz w:val="24"/>
                <w:szCs w:val="24"/>
                <w:rPrChange w:id="907" w:author="Thắng Đỗ" w:date="2021-06-02T09:02:00Z">
                  <w:rPr>
                    <w:rStyle w:val="Hyperlink"/>
                  </w:rPr>
                </w:rPrChange>
              </w:rPr>
              <w:delText>KẾT LUẬN</w:delText>
            </w:r>
            <w:r w:rsidRPr="00900819" w:rsidDel="002A2F52">
              <w:rPr>
                <w:b w:val="0"/>
                <w:webHidden/>
                <w:sz w:val="24"/>
                <w:szCs w:val="24"/>
                <w:rPrChange w:id="908" w:author="Thắng Đỗ" w:date="2021-06-02T09:02:00Z">
                  <w:rPr>
                    <w:b w:val="0"/>
                    <w:webHidden/>
                  </w:rPr>
                </w:rPrChange>
              </w:rPr>
              <w:tab/>
              <w:delText>11</w:delText>
            </w:r>
          </w:del>
        </w:p>
        <w:p w:rsidR="00DF60B0" w:rsidRPr="00900819" w:rsidDel="002A2F52" w:rsidRDefault="00DF60B0">
          <w:pPr>
            <w:pStyle w:val="TOC1"/>
            <w:rPr>
              <w:del w:id="909" w:author="Thắng Đỗ" w:date="2021-05-27T08:49:00Z"/>
              <w:rFonts w:eastAsiaTheme="minorEastAsia"/>
              <w:sz w:val="24"/>
              <w:szCs w:val="24"/>
              <w:rPrChange w:id="910" w:author="Thắng Đỗ" w:date="2021-06-02T09:02:00Z">
                <w:rPr>
                  <w:del w:id="911" w:author="Thắng Đỗ" w:date="2021-05-27T08:49:00Z"/>
                  <w:rFonts w:asciiTheme="minorHAnsi" w:eastAsiaTheme="minorEastAsia" w:hAnsiTheme="minorHAnsi" w:cstheme="minorBidi"/>
                  <w:sz w:val="22"/>
                  <w:szCs w:val="22"/>
                </w:rPr>
              </w:rPrChange>
            </w:rPr>
          </w:pPr>
          <w:del w:id="912" w:author="Thắng Đỗ" w:date="2021-05-27T08:49:00Z">
            <w:r w:rsidRPr="00900819" w:rsidDel="002A2F52">
              <w:rPr>
                <w:sz w:val="24"/>
                <w:szCs w:val="24"/>
                <w:rPrChange w:id="913" w:author="Thắng Đỗ" w:date="2021-06-02T09:02:00Z">
                  <w:rPr>
                    <w:rStyle w:val="Hyperlink"/>
                  </w:rPr>
                </w:rPrChange>
              </w:rPr>
              <w:delText>TÀI LIỆU THAM KHẢO</w:delText>
            </w:r>
            <w:r w:rsidRPr="00900819" w:rsidDel="002A2F52">
              <w:rPr>
                <w:b w:val="0"/>
                <w:webHidden/>
                <w:sz w:val="24"/>
                <w:szCs w:val="24"/>
                <w:rPrChange w:id="914" w:author="Thắng Đỗ" w:date="2021-06-02T09:02:00Z">
                  <w:rPr>
                    <w:b w:val="0"/>
                    <w:webHidden/>
                  </w:rPr>
                </w:rPrChange>
              </w:rPr>
              <w:tab/>
              <w:delText>12</w:delText>
            </w:r>
          </w:del>
        </w:p>
        <w:p w:rsidR="00DF60B0" w:rsidRPr="00A6692F" w:rsidRDefault="00DF60B0">
          <w:pPr>
            <w:rPr>
              <w:ins w:id="915" w:author="Thắng Đỗ" w:date="2021-05-06T20:35:00Z"/>
            </w:rPr>
          </w:pPr>
          <w:ins w:id="916" w:author="Thắng Đỗ" w:date="2021-05-06T20:35:00Z">
            <w:r w:rsidRPr="00900819">
              <w:rPr>
                <w:bCs/>
                <w:noProof/>
                <w:sz w:val="24"/>
                <w:szCs w:val="24"/>
                <w:rPrChange w:id="917" w:author="Thắng Đỗ" w:date="2021-06-02T09:02:00Z">
                  <w:rPr>
                    <w:bCs/>
                    <w:noProof/>
                  </w:rPr>
                </w:rPrChange>
              </w:rPr>
              <w:fldChar w:fldCharType="end"/>
            </w:r>
          </w:ins>
        </w:p>
        <w:customXmlInsRangeStart w:id="918" w:author="Thắng Đỗ" w:date="2021-05-06T20:35:00Z"/>
      </w:sdtContent>
    </w:sdt>
    <w:customXmlInsRangeEnd w:id="918"/>
    <w:p w:rsidR="00E30099" w:rsidRPr="00A6692F" w:rsidRDefault="00E30099">
      <w:pPr>
        <w:pStyle w:val="Heading1"/>
        <w:spacing w:before="600" w:after="600" w:line="312" w:lineRule="auto"/>
        <w:jc w:val="center"/>
        <w:rPr>
          <w:ins w:id="919" w:author="Thắng Đỗ" w:date="2021-05-06T20:25:00Z"/>
        </w:rPr>
        <w:pPrChange w:id="920" w:author="Thắng Đỗ" w:date="2021-05-27T08:39:00Z">
          <w:pPr>
            <w:spacing w:after="160" w:line="259" w:lineRule="auto"/>
          </w:pPr>
        </w:pPrChange>
      </w:pPr>
      <w:ins w:id="921" w:author="Thắng Đỗ" w:date="2021-05-06T20:25:00Z">
        <w:r w:rsidRPr="00A6692F">
          <w:lastRenderedPageBreak/>
          <w:br w:type="page"/>
        </w:r>
      </w:ins>
    </w:p>
    <w:p w:rsidR="000C5801" w:rsidRPr="00A6692F" w:rsidRDefault="000C5801">
      <w:pPr>
        <w:spacing w:after="160" w:line="259" w:lineRule="auto"/>
        <w:rPr>
          <w:ins w:id="922" w:author="Thắng Đỗ" w:date="2021-05-06T20:23:00Z"/>
        </w:rPr>
      </w:pPr>
      <w:bookmarkStart w:id="923" w:name="_GoBack"/>
      <w:bookmarkEnd w:id="923"/>
    </w:p>
    <w:p w:rsidR="000C5801" w:rsidRPr="00A6692F" w:rsidRDefault="000C5801" w:rsidP="000C5801">
      <w:pPr>
        <w:pStyle w:val="Heading1"/>
        <w:spacing w:before="600" w:after="600" w:line="312" w:lineRule="auto"/>
        <w:jc w:val="center"/>
        <w:rPr>
          <w:ins w:id="924" w:author="Thắng Đỗ" w:date="2021-05-06T20:23:00Z"/>
          <w:b/>
          <w:sz w:val="36"/>
          <w:szCs w:val="36"/>
          <w:rPrChange w:id="925" w:author="Thắng Đỗ" w:date="2021-05-07T21:31:00Z">
            <w:rPr>
              <w:ins w:id="926" w:author="Thắng Đỗ" w:date="2021-05-06T20:23:00Z"/>
              <w:b/>
              <w:i w:val="0"/>
              <w:sz w:val="36"/>
              <w:szCs w:val="36"/>
            </w:rPr>
          </w:rPrChange>
        </w:rPr>
      </w:pPr>
      <w:bookmarkStart w:id="927" w:name="_Toc57216375"/>
      <w:bookmarkStart w:id="928" w:name="_Toc73516921"/>
      <w:ins w:id="929" w:author="Thắng Đỗ" w:date="2021-05-06T20:23:00Z">
        <w:r w:rsidRPr="00A6692F">
          <w:rPr>
            <w:b/>
            <w:sz w:val="36"/>
            <w:szCs w:val="36"/>
            <w:rPrChange w:id="930" w:author="Thắng Đỗ" w:date="2021-05-07T21:31:00Z">
              <w:rPr>
                <w:i w:val="0"/>
                <w:sz w:val="36"/>
                <w:szCs w:val="36"/>
              </w:rPr>
            </w:rPrChange>
          </w:rPr>
          <w:t>MỞ ĐẦU</w:t>
        </w:r>
        <w:bookmarkEnd w:id="927"/>
        <w:bookmarkEnd w:id="928"/>
      </w:ins>
    </w:p>
    <w:p w:rsidR="000C5801" w:rsidRPr="00A6692F" w:rsidRDefault="000C5801">
      <w:pPr>
        <w:pStyle w:val="Heading2"/>
        <w:rPr>
          <w:ins w:id="931" w:author="Thắng Đỗ" w:date="2021-05-06T20:23:00Z"/>
          <w:rFonts w:ascii="Times New Roman" w:hAnsi="Times New Roman" w:cs="Times New Roman"/>
          <w:b/>
          <w:i/>
          <w:color w:val="auto"/>
          <w:rPrChange w:id="932" w:author="Thắng Đỗ" w:date="2021-05-07T21:31:00Z">
            <w:rPr>
              <w:ins w:id="933" w:author="Thắng Đỗ" w:date="2021-05-06T20:23:00Z"/>
            </w:rPr>
          </w:rPrChange>
        </w:rPr>
        <w:pPrChange w:id="934" w:author="Thắng Đỗ" w:date="2021-05-07T19:58:00Z">
          <w:pPr>
            <w:pStyle w:val="Heading2"/>
            <w:keepLines w:val="0"/>
            <w:numPr>
              <w:numId w:val="8"/>
            </w:numPr>
            <w:spacing w:before="240" w:after="120" w:line="312" w:lineRule="auto"/>
            <w:ind w:left="272" w:hanging="272"/>
          </w:pPr>
        </w:pPrChange>
      </w:pPr>
      <w:bookmarkStart w:id="935" w:name="_Toc6684068"/>
      <w:bookmarkStart w:id="936" w:name="_Toc6684129"/>
      <w:bookmarkStart w:id="937" w:name="_Toc6688597"/>
      <w:bookmarkStart w:id="938" w:name="_Toc7253363"/>
      <w:bookmarkStart w:id="939" w:name="_Toc7978870"/>
      <w:bookmarkStart w:id="940" w:name="_Ref8074487"/>
      <w:bookmarkStart w:id="941" w:name="_Toc8805996"/>
      <w:bookmarkStart w:id="942" w:name="_Toc9016563"/>
      <w:bookmarkStart w:id="943" w:name="_Toc57216376"/>
      <w:bookmarkStart w:id="944" w:name="_Toc73516922"/>
      <w:ins w:id="945" w:author="Thắng Đỗ" w:date="2021-05-06T20:24:00Z">
        <w:r w:rsidRPr="00A6692F">
          <w:rPr>
            <w:rFonts w:ascii="Times New Roman" w:hAnsi="Times New Roman" w:cs="Times New Roman"/>
            <w:b/>
            <w:i/>
            <w:color w:val="auto"/>
            <w:rPrChange w:id="946" w:author="Thắng Đỗ" w:date="2021-05-07T21:31:00Z">
              <w:rPr/>
            </w:rPrChange>
          </w:rPr>
          <w:t>1.</w:t>
        </w:r>
      </w:ins>
      <w:ins w:id="947" w:author="Thắng Đỗ" w:date="2021-05-06T20:23:00Z">
        <w:r w:rsidRPr="00A6692F">
          <w:rPr>
            <w:rFonts w:ascii="Times New Roman" w:hAnsi="Times New Roman" w:cs="Times New Roman"/>
            <w:b/>
            <w:i/>
            <w:color w:val="auto"/>
            <w:rPrChange w:id="948" w:author="Thắng Đỗ" w:date="2021-05-07T21:31:00Z">
              <w:rPr/>
            </w:rPrChange>
          </w:rPr>
          <w:t>Giới thiệu</w:t>
        </w:r>
        <w:bookmarkEnd w:id="935"/>
        <w:bookmarkEnd w:id="936"/>
        <w:bookmarkEnd w:id="937"/>
        <w:bookmarkEnd w:id="938"/>
        <w:bookmarkEnd w:id="939"/>
        <w:bookmarkEnd w:id="940"/>
        <w:bookmarkEnd w:id="941"/>
        <w:bookmarkEnd w:id="942"/>
        <w:bookmarkEnd w:id="943"/>
        <w:bookmarkEnd w:id="944"/>
      </w:ins>
    </w:p>
    <w:p w:rsidR="00D816A4" w:rsidRPr="00A6692F" w:rsidRDefault="00D816A4">
      <w:pPr>
        <w:pStyle w:val="NormalWeb"/>
        <w:ind w:firstLine="720"/>
        <w:jc w:val="both"/>
        <w:rPr>
          <w:ins w:id="949" w:author="Thắng Đỗ" w:date="2021-05-07T20:44:00Z"/>
          <w:b w:val="0"/>
          <w:rPrChange w:id="950" w:author="Thắng Đỗ" w:date="2021-05-07T21:31:00Z">
            <w:rPr>
              <w:ins w:id="951" w:author="Thắng Đỗ" w:date="2021-05-07T20:44:00Z"/>
            </w:rPr>
          </w:rPrChange>
        </w:rPr>
        <w:pPrChange w:id="952" w:author="Thắng Đỗ" w:date="2021-05-07T20:45:00Z">
          <w:pPr>
            <w:pStyle w:val="NormalWeb"/>
            <w:jc w:val="both"/>
          </w:pPr>
        </w:pPrChange>
      </w:pPr>
      <w:bookmarkStart w:id="953" w:name="_Toc6684069"/>
      <w:bookmarkStart w:id="954" w:name="_Toc6684130"/>
      <w:ins w:id="955" w:author="Thắng Đỗ" w:date="2021-05-07T20:44:00Z">
        <w:r w:rsidRPr="00A6692F">
          <w:rPr>
            <w:b w:val="0"/>
            <w:rPrChange w:id="956" w:author="Thắng Đỗ" w:date="2021-05-07T21:31:00Z">
              <w:rPr/>
            </w:rPrChange>
          </w:rPr>
          <w:t>Không chỉ những nhà hàng – hotel mới cần sở hữu website. Hiện nay, ngành du lịch đang rất phát triển, đặc biệt là những tour du lịch cao cấp cũng được ưa chuộng hơn, những nhóm du khách thường lựa chọn thuê những villa hoặc đến một khu nghỉ dưỡng cao cấp để tận hưởng trọn vẹn kỳ nghỉ của mình. Chính vì vậy, việc giới thiệu villa hay khu nghỉ dưỡng đến khách hàng là rất quan trọng, nhưng làm sao để làm được điều đó khi du khách chữa đến tham quan?</w:t>
        </w:r>
      </w:ins>
    </w:p>
    <w:p w:rsidR="000C5801" w:rsidRPr="00A6692F" w:rsidRDefault="000C5801" w:rsidP="000C5801">
      <w:pPr>
        <w:pStyle w:val="StyleHeading2TimesNewRoman14pt1"/>
        <w:rPr>
          <w:ins w:id="957" w:author="Thắng Đỗ" w:date="2021-05-06T20:23:00Z"/>
          <w:b/>
          <w:i/>
          <w:rPrChange w:id="958" w:author="Thắng Đỗ" w:date="2021-05-07T21:31:00Z">
            <w:rPr>
              <w:ins w:id="959" w:author="Thắng Đỗ" w:date="2021-05-06T20:23:00Z"/>
              <w:i/>
            </w:rPr>
          </w:rPrChange>
        </w:rPr>
      </w:pPr>
      <w:bookmarkStart w:id="960" w:name="_Toc6688598"/>
      <w:bookmarkStart w:id="961" w:name="_Toc7253364"/>
      <w:bookmarkStart w:id="962" w:name="_Toc7978871"/>
      <w:bookmarkStart w:id="963" w:name="_Toc8805997"/>
      <w:bookmarkStart w:id="964" w:name="_Toc9016564"/>
      <w:bookmarkStart w:id="965" w:name="_Toc57216377"/>
      <w:bookmarkStart w:id="966" w:name="_Toc73516923"/>
      <w:ins w:id="967" w:author="Thắng Đỗ" w:date="2021-05-06T20:23:00Z">
        <w:r w:rsidRPr="00A6692F">
          <w:rPr>
            <w:b/>
            <w:i/>
            <w:rPrChange w:id="968" w:author="Thắng Đỗ" w:date="2021-05-07T21:31:00Z">
              <w:rPr/>
            </w:rPrChange>
          </w:rPr>
          <w:t>2. Mục tiêu, nhiệm vụ của đề tài</w:t>
        </w:r>
        <w:bookmarkEnd w:id="953"/>
        <w:bookmarkEnd w:id="954"/>
        <w:bookmarkEnd w:id="960"/>
        <w:bookmarkEnd w:id="961"/>
        <w:bookmarkEnd w:id="962"/>
        <w:bookmarkEnd w:id="963"/>
        <w:bookmarkEnd w:id="964"/>
        <w:bookmarkEnd w:id="965"/>
        <w:bookmarkEnd w:id="966"/>
      </w:ins>
    </w:p>
    <w:p w:rsidR="00C9000F" w:rsidRPr="00A6692F" w:rsidRDefault="00C9000F" w:rsidP="00C9000F">
      <w:pPr>
        <w:pStyle w:val="NormalWeb"/>
        <w:ind w:firstLine="720"/>
        <w:jc w:val="both"/>
        <w:rPr>
          <w:ins w:id="969" w:author="Thắng Đỗ" w:date="2021-05-07T20:46:00Z"/>
          <w:b w:val="0"/>
          <w:rPrChange w:id="970" w:author="Thắng Đỗ" w:date="2021-05-07T21:31:00Z">
            <w:rPr>
              <w:ins w:id="971" w:author="Thắng Đỗ" w:date="2021-05-07T20:46:00Z"/>
            </w:rPr>
          </w:rPrChange>
        </w:rPr>
      </w:pPr>
      <w:ins w:id="972" w:author="Thắng Đỗ" w:date="2021-05-07T20:46:00Z">
        <w:r w:rsidRPr="00A6692F">
          <w:rPr>
            <w:rStyle w:val="Strong"/>
            <w:b/>
            <w:rPrChange w:id="973" w:author="Thắng Đỗ" w:date="2021-05-07T21:31:00Z">
              <w:rPr>
                <w:rStyle w:val="Strong"/>
              </w:rPr>
            </w:rPrChange>
          </w:rPr>
          <w:t xml:space="preserve">Thiết kế website </w:t>
        </w:r>
        <w:r w:rsidRPr="00A6692F">
          <w:rPr>
            <w:b w:val="0"/>
            <w:rPrChange w:id="974" w:author="Thắng Đỗ" w:date="2021-05-07T21:31:00Z">
              <w:rPr/>
            </w:rPrChange>
          </w:rPr>
          <w:t>là giải pháp mà bạn có thể lựa chọn để khắc phục hoàn toàn những vấn đề trên, bạn có thể giới thiệu dịch vụ cho thuê villa hoặc khu nghỉ dưỡng của mình trên website, khi đó mọi người có thể vào tham quan và được tư vấn về dịch vụ của bạn mà không cần phải đến gặp trực tiếp, bạn có thể tiếp cận khách hàng của mình tốt hơn, chuyển đổi những khách hàng tiềm năng thành khách hàng thật khi họ đến tham quan và du lịch.</w:t>
        </w:r>
      </w:ins>
    </w:p>
    <w:p w:rsidR="000C5801" w:rsidRPr="00A6692F" w:rsidRDefault="000C5801" w:rsidP="000C5801">
      <w:pPr>
        <w:spacing w:before="80" w:after="80" w:line="312" w:lineRule="auto"/>
        <w:ind w:firstLine="709"/>
        <w:jc w:val="both"/>
        <w:rPr>
          <w:ins w:id="975" w:author="Thắng Đỗ" w:date="2021-05-06T20:23:00Z"/>
          <w:sz w:val="24"/>
        </w:rPr>
      </w:pPr>
    </w:p>
    <w:p w:rsidR="000C5801" w:rsidRPr="00A6692F" w:rsidRDefault="000C5801">
      <w:pPr>
        <w:pStyle w:val="Heading2"/>
        <w:rPr>
          <w:ins w:id="976" w:author="Thắng Đỗ" w:date="2021-05-06T20:23:00Z"/>
          <w:rFonts w:ascii="Times New Roman" w:hAnsi="Times New Roman" w:cs="Times New Roman"/>
          <w:b/>
          <w:i/>
          <w:color w:val="auto"/>
          <w:rPrChange w:id="977" w:author="Thắng Đỗ" w:date="2021-05-07T21:31:00Z">
            <w:rPr>
              <w:ins w:id="978" w:author="Thắng Đỗ" w:date="2021-05-06T20:23:00Z"/>
            </w:rPr>
          </w:rPrChange>
        </w:rPr>
        <w:pPrChange w:id="979" w:author="Thắng Đỗ" w:date="2021-05-07T17:28:00Z">
          <w:pPr>
            <w:pStyle w:val="Heading2"/>
            <w:spacing w:before="240" w:after="120" w:line="312" w:lineRule="auto"/>
          </w:pPr>
        </w:pPrChange>
      </w:pPr>
      <w:bookmarkStart w:id="980" w:name="_Toc6684071"/>
      <w:bookmarkStart w:id="981" w:name="_Toc6684132"/>
      <w:bookmarkStart w:id="982" w:name="_Toc6688600"/>
      <w:bookmarkStart w:id="983" w:name="_Toc7253366"/>
      <w:bookmarkStart w:id="984" w:name="_Toc7978873"/>
      <w:bookmarkStart w:id="985" w:name="_Toc8805999"/>
      <w:bookmarkStart w:id="986" w:name="_Toc9016566"/>
      <w:bookmarkStart w:id="987" w:name="_Toc57216379"/>
      <w:bookmarkStart w:id="988" w:name="_Toc73516924"/>
      <w:ins w:id="989" w:author="Thắng Đỗ" w:date="2021-05-06T20:23:00Z">
        <w:r w:rsidRPr="00A6692F">
          <w:rPr>
            <w:rFonts w:ascii="Times New Roman" w:hAnsi="Times New Roman" w:cs="Times New Roman"/>
            <w:b/>
            <w:i/>
            <w:color w:val="auto"/>
            <w:rPrChange w:id="990" w:author="Thắng Đỗ" w:date="2021-05-07T21:31:00Z">
              <w:rPr/>
            </w:rPrChange>
          </w:rPr>
          <w:t>3. Đóng góp của đề tài</w:t>
        </w:r>
        <w:bookmarkEnd w:id="980"/>
        <w:bookmarkEnd w:id="981"/>
        <w:bookmarkEnd w:id="982"/>
        <w:bookmarkEnd w:id="983"/>
        <w:bookmarkEnd w:id="984"/>
        <w:bookmarkEnd w:id="985"/>
        <w:bookmarkEnd w:id="986"/>
        <w:bookmarkEnd w:id="987"/>
        <w:bookmarkEnd w:id="988"/>
      </w:ins>
    </w:p>
    <w:p w:rsidR="000C5801" w:rsidRPr="00A6692F" w:rsidRDefault="000C5801" w:rsidP="000C5801">
      <w:pPr>
        <w:spacing w:before="80" w:after="80" w:line="312" w:lineRule="auto"/>
        <w:ind w:firstLine="709"/>
        <w:jc w:val="both"/>
        <w:rPr>
          <w:ins w:id="991" w:author="Thắng Đỗ" w:date="2021-05-06T20:23:00Z"/>
        </w:rPr>
      </w:pPr>
      <w:bookmarkStart w:id="992" w:name="_Toc6684072"/>
      <w:bookmarkStart w:id="993" w:name="_Toc6684133"/>
      <w:bookmarkStart w:id="994" w:name="_Toc6688601"/>
      <w:bookmarkStart w:id="995" w:name="_Toc7253367"/>
      <w:bookmarkStart w:id="996" w:name="_Toc7978874"/>
      <w:bookmarkStart w:id="997" w:name="_Toc8806000"/>
      <w:bookmarkStart w:id="998" w:name="_Toc9016567"/>
      <w:ins w:id="999" w:author="Thắng Đỗ" w:date="2021-05-06T20:23:00Z">
        <w:r w:rsidRPr="00A6692F">
          <w:t>Trên cơ sở tìm hiểu, phân tích, tổng hợp và áp dụng, đề tài đạt được một số kết quả như sau:</w:t>
        </w:r>
      </w:ins>
    </w:p>
    <w:p w:rsidR="000C5801" w:rsidRPr="00A6692F" w:rsidRDefault="000C5801">
      <w:pPr>
        <w:pStyle w:val="Heading2"/>
        <w:rPr>
          <w:ins w:id="1000" w:author="Thắng Đỗ" w:date="2021-05-06T20:23:00Z"/>
          <w:rFonts w:ascii="Times New Roman" w:hAnsi="Times New Roman" w:cs="Times New Roman"/>
          <w:b/>
          <w:i/>
          <w:color w:val="auto"/>
          <w:rPrChange w:id="1001" w:author="Thắng Đỗ" w:date="2021-05-07T21:31:00Z">
            <w:rPr>
              <w:ins w:id="1002" w:author="Thắng Đỗ" w:date="2021-05-06T20:23:00Z"/>
            </w:rPr>
          </w:rPrChange>
        </w:rPr>
        <w:pPrChange w:id="1003" w:author="Thắng Đỗ" w:date="2021-05-07T17:28:00Z">
          <w:pPr>
            <w:pStyle w:val="Heading2"/>
            <w:spacing w:before="240" w:after="120" w:line="312" w:lineRule="auto"/>
          </w:pPr>
        </w:pPrChange>
      </w:pPr>
      <w:bookmarkStart w:id="1004" w:name="_Toc57216380"/>
      <w:bookmarkStart w:id="1005" w:name="_Toc73516925"/>
      <w:ins w:id="1006" w:author="Thắng Đỗ" w:date="2021-05-06T20:23:00Z">
        <w:r w:rsidRPr="00A6692F">
          <w:rPr>
            <w:rFonts w:ascii="Times New Roman" w:hAnsi="Times New Roman" w:cs="Times New Roman"/>
            <w:b/>
            <w:i/>
            <w:color w:val="auto"/>
            <w:rPrChange w:id="1007" w:author="Thắng Đỗ" w:date="2021-05-07T21:31:00Z">
              <w:rPr/>
            </w:rPrChange>
          </w:rPr>
          <w:t xml:space="preserve">4. Bố cục của </w:t>
        </w:r>
        <w:bookmarkEnd w:id="992"/>
        <w:bookmarkEnd w:id="993"/>
        <w:bookmarkEnd w:id="994"/>
        <w:bookmarkEnd w:id="995"/>
        <w:bookmarkEnd w:id="996"/>
        <w:bookmarkEnd w:id="997"/>
        <w:bookmarkEnd w:id="998"/>
        <w:bookmarkEnd w:id="1004"/>
        <w:r w:rsidRPr="00A6692F">
          <w:rPr>
            <w:rFonts w:ascii="Times New Roman" w:hAnsi="Times New Roman" w:cs="Times New Roman"/>
            <w:b/>
            <w:i/>
            <w:color w:val="auto"/>
            <w:rPrChange w:id="1008" w:author="Thắng Đỗ" w:date="2021-05-07T21:31:00Z">
              <w:rPr/>
            </w:rPrChange>
          </w:rPr>
          <w:t>đề tài</w:t>
        </w:r>
        <w:bookmarkEnd w:id="1005"/>
      </w:ins>
    </w:p>
    <w:p w:rsidR="000C5801" w:rsidRPr="00A6692F" w:rsidRDefault="000C5801" w:rsidP="000C5801">
      <w:pPr>
        <w:spacing w:before="80" w:after="80" w:line="312" w:lineRule="auto"/>
        <w:ind w:firstLine="709"/>
        <w:jc w:val="both"/>
        <w:rPr>
          <w:ins w:id="1009" w:author="Thắng Đỗ" w:date="2021-05-06T20:23:00Z"/>
        </w:rPr>
      </w:pPr>
      <w:ins w:id="1010" w:author="Thắng Đỗ" w:date="2021-05-06T20:23:00Z">
        <w:r w:rsidRPr="00A6692F">
          <w:t xml:space="preserve">Sau phần </w:t>
        </w:r>
        <w:r w:rsidRPr="00A6692F">
          <w:rPr>
            <w:i/>
          </w:rPr>
          <w:t>Mở đầu</w:t>
        </w:r>
        <w:r w:rsidRPr="00A6692F">
          <w:t>, báo cáo được trình bày trong ba chương, cụ thể như sau:</w:t>
        </w:r>
      </w:ins>
    </w:p>
    <w:p w:rsidR="000C5801" w:rsidRPr="00A6692F" w:rsidRDefault="000C5801" w:rsidP="000C5801">
      <w:pPr>
        <w:spacing w:before="80" w:after="80" w:line="312" w:lineRule="auto"/>
        <w:ind w:firstLine="709"/>
        <w:jc w:val="both"/>
        <w:rPr>
          <w:ins w:id="1011" w:author="Thắng Đỗ" w:date="2021-05-06T20:23:00Z"/>
        </w:rPr>
      </w:pPr>
      <w:ins w:id="1012" w:author="Thắng Đỗ" w:date="2021-05-06T20:23:00Z">
        <w:r w:rsidRPr="00A6692F">
          <w:t xml:space="preserve">Chương 1. </w:t>
        </w:r>
        <w:r w:rsidRPr="00A6692F">
          <w:rPr>
            <w:i/>
          </w:rPr>
          <w:t xml:space="preserve">Tổng quan về </w:t>
        </w:r>
        <w:r w:rsidR="00C9000F" w:rsidRPr="00A6692F">
          <w:rPr>
            <w:i/>
          </w:rPr>
          <w:t>hệ thống</w:t>
        </w:r>
        <w:r w:rsidRPr="00A6692F">
          <w:rPr>
            <w:i/>
          </w:rPr>
          <w:t xml:space="preserve">. </w:t>
        </w:r>
        <w:r w:rsidRPr="00A6692F">
          <w:t>Trong chương này, báo cáo trình bày các khái niệm, đặc điểm,</w:t>
        </w:r>
      </w:ins>
    </w:p>
    <w:p w:rsidR="000C5801" w:rsidRPr="00A6692F" w:rsidRDefault="000C5801" w:rsidP="000C5801">
      <w:pPr>
        <w:spacing w:before="80" w:after="80" w:line="312" w:lineRule="auto"/>
        <w:ind w:firstLine="709"/>
        <w:jc w:val="both"/>
        <w:rPr>
          <w:ins w:id="1013" w:author="Thắng Đỗ" w:date="2021-05-06T20:23:00Z"/>
        </w:rPr>
      </w:pPr>
      <w:ins w:id="1014" w:author="Thắng Đỗ" w:date="2021-05-06T20:23:00Z">
        <w:r w:rsidRPr="00A6692F">
          <w:t xml:space="preserve">Chương 2. </w:t>
        </w:r>
        <w:r w:rsidRPr="00A6692F">
          <w:rPr>
            <w:i/>
          </w:rPr>
          <w:t xml:space="preserve">Phân tích thiết kế </w:t>
        </w:r>
      </w:ins>
      <w:ins w:id="1015" w:author="Thắng Đỗ" w:date="2021-05-07T20:47:00Z">
        <w:r w:rsidR="00C9000F" w:rsidRPr="00A6692F">
          <w:rPr>
            <w:i/>
          </w:rPr>
          <w:t>hệ thống</w:t>
        </w:r>
      </w:ins>
      <w:ins w:id="1016" w:author="Thắng Đỗ" w:date="2021-05-06T20:23:00Z">
        <w:r w:rsidRPr="00A6692F">
          <w:t xml:space="preserve"> . Nội dung chương bao gồm các </w:t>
        </w:r>
      </w:ins>
    </w:p>
    <w:p w:rsidR="000C5801" w:rsidRPr="00A6692F" w:rsidRDefault="000C5801" w:rsidP="000C5801">
      <w:pPr>
        <w:spacing w:before="80" w:after="80" w:line="312" w:lineRule="auto"/>
        <w:ind w:firstLine="709"/>
        <w:jc w:val="both"/>
        <w:rPr>
          <w:ins w:id="1017" w:author="Thắng Đỗ" w:date="2021-05-06T20:23:00Z"/>
        </w:rPr>
      </w:pPr>
      <w:ins w:id="1018" w:author="Thắng Đỗ" w:date="2021-05-06T20:23:00Z">
        <w:r w:rsidRPr="00A6692F">
          <w:t xml:space="preserve">Chương 3. </w:t>
        </w:r>
        <w:r w:rsidRPr="00A6692F">
          <w:rPr>
            <w:i/>
          </w:rPr>
          <w:t xml:space="preserve">Xây dựng </w:t>
        </w:r>
      </w:ins>
      <w:ins w:id="1019" w:author="Thắng Đỗ" w:date="2021-05-07T20:47:00Z">
        <w:r w:rsidR="00C9000F" w:rsidRPr="00A6692F">
          <w:rPr>
            <w:i/>
          </w:rPr>
          <w:t>website</w:t>
        </w:r>
      </w:ins>
      <w:ins w:id="1020" w:author="Thắng Đỗ" w:date="2021-05-06T20:23:00Z">
        <w:r w:rsidRPr="00A6692F">
          <w:rPr>
            <w:i/>
          </w:rPr>
          <w:t xml:space="preserve"> </w:t>
        </w:r>
        <w:r w:rsidRPr="00A6692F">
          <w:t>Chương này đề xuất…</w:t>
        </w:r>
      </w:ins>
    </w:p>
    <w:p w:rsidR="000C5801" w:rsidRPr="00A6692F" w:rsidRDefault="000C5801" w:rsidP="000C5801">
      <w:pPr>
        <w:spacing w:before="80" w:after="80" w:line="312" w:lineRule="auto"/>
        <w:ind w:firstLine="709"/>
        <w:jc w:val="both"/>
        <w:rPr>
          <w:ins w:id="1021" w:author="Thắng Đỗ" w:date="2021-05-06T20:23:00Z"/>
        </w:rPr>
      </w:pPr>
      <w:ins w:id="1022" w:author="Thắng Đỗ" w:date="2021-05-06T20:23:00Z">
        <w:r w:rsidRPr="00A6692F">
          <w:t xml:space="preserve">Cuối cùng là </w:t>
        </w:r>
        <w:r w:rsidRPr="00A6692F">
          <w:rPr>
            <w:i/>
          </w:rPr>
          <w:t>Kết luận</w:t>
        </w:r>
        <w:r w:rsidRPr="00A6692F">
          <w:t xml:space="preserve">, </w:t>
        </w:r>
        <w:r w:rsidRPr="00A6692F">
          <w:rPr>
            <w:i/>
          </w:rPr>
          <w:t>Tài liệu tham khảo</w:t>
        </w:r>
        <w:r w:rsidRPr="00A6692F">
          <w:t xml:space="preserve"> và </w:t>
        </w:r>
        <w:r w:rsidRPr="00A6692F">
          <w:rPr>
            <w:i/>
          </w:rPr>
          <w:t>Phụ lục</w:t>
        </w:r>
        <w:r w:rsidRPr="00A6692F">
          <w:t xml:space="preserve"> liên quan đến đề tài.</w:t>
        </w:r>
      </w:ins>
    </w:p>
    <w:p w:rsidR="000C5801" w:rsidRPr="00A6692F" w:rsidRDefault="000C5801">
      <w:pPr>
        <w:rPr>
          <w:i/>
          <w:szCs w:val="42"/>
          <w:rPrChange w:id="1023" w:author="Thắng Đỗ" w:date="2021-05-07T21:31:00Z">
            <w:rPr>
              <w:i w:val="0"/>
              <w:sz w:val="24"/>
              <w:szCs w:val="36"/>
            </w:rPr>
          </w:rPrChange>
        </w:rPr>
        <w:pPrChange w:id="1024" w:author="Thắng Đỗ" w:date="2021-05-06T20:23:00Z">
          <w:pPr>
            <w:pStyle w:val="Heading1"/>
            <w:tabs>
              <w:tab w:val="left" w:pos="567"/>
              <w:tab w:val="right" w:leader="dot" w:pos="8505"/>
            </w:tabs>
            <w:spacing w:before="240" w:after="240" w:line="360" w:lineRule="auto"/>
          </w:pPr>
        </w:pPrChange>
      </w:pPr>
    </w:p>
    <w:p w:rsidR="00AC50C4" w:rsidRPr="00A6692F" w:rsidRDefault="000E083B" w:rsidP="00AC50C4">
      <w:pPr>
        <w:pStyle w:val="ListParagraph"/>
        <w:numPr>
          <w:ilvl w:val="0"/>
          <w:numId w:val="6"/>
        </w:numPr>
        <w:jc w:val="center"/>
        <w:outlineLvl w:val="0"/>
        <w:rPr>
          <w:moveTo w:id="1025" w:author="Thắng Đỗ" w:date="2021-05-06T20:31:00Z"/>
          <w:b/>
          <w:sz w:val="36"/>
          <w:szCs w:val="36"/>
          <w:rPrChange w:id="1026" w:author="Thắng Đỗ" w:date="2021-05-07T21:31:00Z">
            <w:rPr>
              <w:moveTo w:id="1027" w:author="Thắng Đỗ" w:date="2021-05-06T20:31:00Z"/>
              <w:sz w:val="36"/>
              <w:szCs w:val="36"/>
            </w:rPr>
          </w:rPrChange>
        </w:rPr>
      </w:pPr>
      <w:r w:rsidRPr="00A6692F">
        <w:br w:type="page"/>
      </w:r>
      <w:bookmarkStart w:id="1028" w:name="_Toc73516926"/>
      <w:moveToRangeStart w:id="1029" w:author="Thắng Đỗ" w:date="2021-05-06T20:31:00Z" w:name="move71225477"/>
      <w:moveTo w:id="1030" w:author="Thắng Đỗ" w:date="2021-05-06T20:31:00Z">
        <w:r w:rsidR="00AC50C4" w:rsidRPr="00A6692F">
          <w:rPr>
            <w:b/>
            <w:sz w:val="36"/>
            <w:szCs w:val="36"/>
            <w:rPrChange w:id="1031" w:author="Thắng Đỗ" w:date="2021-05-07T21:31:00Z">
              <w:rPr>
                <w:sz w:val="36"/>
                <w:szCs w:val="36"/>
              </w:rPr>
            </w:rPrChange>
          </w:rPr>
          <w:lastRenderedPageBreak/>
          <w:t>TỔNG QUAN VỀ HỆ THỐNG</w:t>
        </w:r>
        <w:bookmarkEnd w:id="1028"/>
      </w:moveTo>
    </w:p>
    <w:p w:rsidR="00AC50C4" w:rsidRPr="00A6692F" w:rsidRDefault="00AC50C4" w:rsidP="00AC50C4">
      <w:pPr>
        <w:pStyle w:val="ListParagraph"/>
        <w:ind w:left="360"/>
        <w:rPr>
          <w:moveTo w:id="1032" w:author="Thắng Đỗ" w:date="2021-05-06T20:31:00Z"/>
        </w:rPr>
      </w:pPr>
    </w:p>
    <w:p w:rsidR="00AC50C4" w:rsidRPr="00A6692F" w:rsidRDefault="00AC50C4" w:rsidP="00AC50C4">
      <w:pPr>
        <w:pStyle w:val="ListParagraph"/>
        <w:ind w:left="360"/>
        <w:rPr>
          <w:moveTo w:id="1033" w:author="Thắng Đỗ" w:date="2021-05-06T20:31:00Z"/>
          <w:sz w:val="36"/>
          <w:szCs w:val="36"/>
        </w:rPr>
      </w:pPr>
    </w:p>
    <w:p w:rsidR="00AC50C4" w:rsidRPr="00A6692F" w:rsidRDefault="00AC50C4">
      <w:pPr>
        <w:pStyle w:val="ListParagraph"/>
        <w:numPr>
          <w:ilvl w:val="1"/>
          <w:numId w:val="6"/>
        </w:numPr>
        <w:outlineLvl w:val="1"/>
        <w:rPr>
          <w:moveTo w:id="1034" w:author="Thắng Đỗ" w:date="2021-05-06T20:31:00Z"/>
          <w:b/>
          <w:sz w:val="28"/>
          <w:szCs w:val="28"/>
          <w:rPrChange w:id="1035" w:author="Thắng Đỗ" w:date="2021-05-07T21:31:00Z">
            <w:rPr>
              <w:moveTo w:id="1036" w:author="Thắng Đỗ" w:date="2021-05-06T20:31:00Z"/>
              <w:sz w:val="28"/>
              <w:szCs w:val="28"/>
            </w:rPr>
          </w:rPrChange>
        </w:rPr>
        <w:pPrChange w:id="1037" w:author="Thắng Đỗ" w:date="2021-05-06T20:31:00Z">
          <w:pPr>
            <w:pStyle w:val="ListParagraph"/>
            <w:numPr>
              <w:ilvl w:val="1"/>
              <w:numId w:val="6"/>
            </w:numPr>
            <w:ind w:hanging="360"/>
          </w:pPr>
        </w:pPrChange>
      </w:pPr>
      <w:bookmarkStart w:id="1038" w:name="_Toc73516927"/>
      <w:moveTo w:id="1039" w:author="Thắng Đỗ" w:date="2021-05-06T20:31:00Z">
        <w:r w:rsidRPr="00A6692F">
          <w:rPr>
            <w:b/>
            <w:sz w:val="28"/>
            <w:szCs w:val="28"/>
            <w:rPrChange w:id="1040" w:author="Thắng Đỗ" w:date="2021-05-07T21:31:00Z">
              <w:rPr>
                <w:sz w:val="28"/>
                <w:szCs w:val="28"/>
              </w:rPr>
            </w:rPrChange>
          </w:rPr>
          <w:t>Yêu cầu hệ thống</w:t>
        </w:r>
        <w:bookmarkEnd w:id="1038"/>
      </w:moveTo>
    </w:p>
    <w:p w:rsidR="00AC50C4" w:rsidRPr="00A6692F" w:rsidRDefault="00AC50C4">
      <w:pPr>
        <w:pStyle w:val="ListParagraph"/>
        <w:numPr>
          <w:ilvl w:val="2"/>
          <w:numId w:val="6"/>
        </w:numPr>
        <w:outlineLvl w:val="2"/>
        <w:rPr>
          <w:ins w:id="1041" w:author="Thắng Đỗ" w:date="2021-05-07T20:54:00Z"/>
        </w:rPr>
        <w:pPrChange w:id="1042" w:author="Thắng Đỗ" w:date="2021-05-06T20:32:00Z">
          <w:pPr>
            <w:pStyle w:val="ListParagraph"/>
            <w:numPr>
              <w:ilvl w:val="2"/>
              <w:numId w:val="6"/>
            </w:numPr>
            <w:ind w:left="1080" w:hanging="360"/>
          </w:pPr>
        </w:pPrChange>
      </w:pPr>
      <w:bookmarkStart w:id="1043" w:name="_Toc73516928"/>
      <w:moveTo w:id="1044" w:author="Thắng Đỗ" w:date="2021-05-06T20:31:00Z">
        <w:r w:rsidRPr="00A6692F">
          <w:t>Yêu cầu chức năng</w:t>
        </w:r>
      </w:moveTo>
      <w:bookmarkEnd w:id="1043"/>
    </w:p>
    <w:p w:rsidR="00F024F5" w:rsidRPr="00A6692F" w:rsidRDefault="00F024F5">
      <w:pPr>
        <w:numPr>
          <w:ilvl w:val="0"/>
          <w:numId w:val="9"/>
        </w:numPr>
        <w:tabs>
          <w:tab w:val="clear" w:pos="720"/>
          <w:tab w:val="num" w:pos="1080"/>
        </w:tabs>
        <w:spacing w:before="100" w:beforeAutospacing="1" w:after="100" w:afterAutospacing="1"/>
        <w:ind w:left="1080"/>
        <w:jc w:val="both"/>
        <w:rPr>
          <w:ins w:id="1045" w:author="Thắng Đỗ" w:date="2021-05-07T20:54:00Z"/>
        </w:rPr>
        <w:pPrChange w:id="1046" w:author="Thắng Đỗ" w:date="2021-05-07T20:56:00Z">
          <w:pPr>
            <w:numPr>
              <w:numId w:val="9"/>
            </w:numPr>
            <w:tabs>
              <w:tab w:val="num" w:pos="720"/>
            </w:tabs>
            <w:spacing w:before="100" w:beforeAutospacing="1" w:after="100" w:afterAutospacing="1"/>
            <w:ind w:left="720" w:hanging="360"/>
            <w:jc w:val="both"/>
          </w:pPr>
        </w:pPrChange>
      </w:pPr>
      <w:ins w:id="1047" w:author="Thắng Đỗ" w:date="2021-05-07T20:54:00Z">
        <w:r w:rsidRPr="00407588">
          <w:rPr>
            <w:b/>
            <w:rPrChange w:id="1048" w:author="Thắng Đỗ" w:date="2021-05-27T08:40:00Z">
              <w:rPr>
                <w:u w:val="single"/>
              </w:rPr>
            </w:rPrChange>
          </w:rPr>
          <w:t>Hiệu ứng Slideshow</w:t>
        </w:r>
        <w:r w:rsidRPr="00A6692F">
          <w:t>: Trình chiếu hình ảnh các món ăn nổi bật tại nhà hàng, quang cảnh sang trọng của villa hay khu nghỉ dưỡng, hoặc thiết kế website khách sạn trưng bày nội thất đẳng cấp bên trong không gian của nhà hàng ẩm thực, khách sạn. Giúp thu hút khách hàng từ những hình ảnh đầu tiên về nhà hàng – khách sạn.</w:t>
        </w:r>
      </w:ins>
    </w:p>
    <w:p w:rsidR="00F024F5" w:rsidRPr="00A6692F" w:rsidRDefault="00F024F5">
      <w:pPr>
        <w:numPr>
          <w:ilvl w:val="0"/>
          <w:numId w:val="9"/>
        </w:numPr>
        <w:tabs>
          <w:tab w:val="clear" w:pos="720"/>
          <w:tab w:val="num" w:pos="1080"/>
        </w:tabs>
        <w:spacing w:before="100" w:beforeAutospacing="1" w:after="100" w:afterAutospacing="1"/>
        <w:ind w:left="1080"/>
        <w:jc w:val="both"/>
        <w:rPr>
          <w:ins w:id="1049" w:author="Thắng Đỗ" w:date="2021-05-07T20:54:00Z"/>
        </w:rPr>
        <w:pPrChange w:id="1050" w:author="Thắng Đỗ" w:date="2021-05-07T20:56:00Z">
          <w:pPr>
            <w:numPr>
              <w:numId w:val="9"/>
            </w:numPr>
            <w:tabs>
              <w:tab w:val="num" w:pos="720"/>
            </w:tabs>
            <w:spacing w:before="100" w:beforeAutospacing="1" w:after="100" w:afterAutospacing="1"/>
            <w:ind w:left="720" w:hanging="360"/>
            <w:jc w:val="both"/>
          </w:pPr>
        </w:pPrChange>
      </w:pPr>
      <w:ins w:id="1051" w:author="Thắng Đỗ" w:date="2021-05-07T20:54:00Z">
        <w:r w:rsidRPr="00407588">
          <w:rPr>
            <w:b/>
            <w:rPrChange w:id="1052" w:author="Thắng Đỗ" w:date="2021-05-27T08:40:00Z">
              <w:rPr>
                <w:u w:val="single"/>
              </w:rPr>
            </w:rPrChange>
          </w:rPr>
          <w:t>Giới thiệu</w:t>
        </w:r>
        <w:r w:rsidRPr="00A6692F">
          <w:t xml:space="preserve">: Hiển thị nội dung giới thiệu về văn hóa, lịch sử hình thành và phát triển của khách sạn </w:t>
        </w:r>
      </w:ins>
    </w:p>
    <w:p w:rsidR="00F024F5" w:rsidRPr="00A6692F" w:rsidRDefault="00F024F5">
      <w:pPr>
        <w:numPr>
          <w:ilvl w:val="0"/>
          <w:numId w:val="9"/>
        </w:numPr>
        <w:tabs>
          <w:tab w:val="clear" w:pos="720"/>
          <w:tab w:val="num" w:pos="1080"/>
        </w:tabs>
        <w:spacing w:before="100" w:beforeAutospacing="1" w:after="100" w:afterAutospacing="1"/>
        <w:ind w:left="1080"/>
        <w:jc w:val="both"/>
        <w:rPr>
          <w:ins w:id="1053" w:author="Thắng Đỗ" w:date="2021-05-07T20:54:00Z"/>
        </w:rPr>
        <w:pPrChange w:id="1054" w:author="Thắng Đỗ" w:date="2021-05-07T20:56:00Z">
          <w:pPr>
            <w:numPr>
              <w:numId w:val="9"/>
            </w:numPr>
            <w:tabs>
              <w:tab w:val="num" w:pos="720"/>
            </w:tabs>
            <w:spacing w:before="100" w:beforeAutospacing="1" w:after="100" w:afterAutospacing="1"/>
            <w:ind w:left="720" w:hanging="360"/>
            <w:jc w:val="both"/>
          </w:pPr>
        </w:pPrChange>
      </w:pPr>
      <w:ins w:id="1055" w:author="Thắng Đỗ" w:date="2021-05-07T20:54:00Z">
        <w:r w:rsidRPr="00407588">
          <w:rPr>
            <w:b/>
            <w:rPrChange w:id="1056" w:author="Thắng Đỗ" w:date="2021-05-27T08:40:00Z">
              <w:rPr>
                <w:u w:val="single"/>
              </w:rPr>
            </w:rPrChange>
          </w:rPr>
          <w:t>Danh mục sản phẩm/ dịch vụ</w:t>
        </w:r>
        <w:r w:rsidRPr="00A6692F">
          <w:t>: Hiển thị thông tin những món ăn và dịch vụ của nhà hàng, những dịch vụ kèm theo, chú ý làm nổi bật những món ăn đặc sản mà nhà hàng có giúp thu hút khách hàng tốt hơn. Admin sẽ có quyền tùy chỉnh ở phần danh mục này để liên tục cập nhật những thay đổi của nhà hàng – khách sạn.</w:t>
        </w:r>
      </w:ins>
    </w:p>
    <w:p w:rsidR="00F024F5" w:rsidRPr="00A6692F" w:rsidRDefault="00F024F5">
      <w:pPr>
        <w:numPr>
          <w:ilvl w:val="0"/>
          <w:numId w:val="9"/>
        </w:numPr>
        <w:tabs>
          <w:tab w:val="clear" w:pos="720"/>
          <w:tab w:val="num" w:pos="1080"/>
        </w:tabs>
        <w:spacing w:before="100" w:beforeAutospacing="1" w:after="100" w:afterAutospacing="1"/>
        <w:ind w:left="1080"/>
        <w:jc w:val="both"/>
        <w:rPr>
          <w:ins w:id="1057" w:author="Thắng Đỗ" w:date="2021-05-07T20:54:00Z"/>
        </w:rPr>
        <w:pPrChange w:id="1058" w:author="Thắng Đỗ" w:date="2021-05-07T20:56:00Z">
          <w:pPr>
            <w:numPr>
              <w:numId w:val="9"/>
            </w:numPr>
            <w:tabs>
              <w:tab w:val="num" w:pos="720"/>
            </w:tabs>
            <w:spacing w:before="100" w:beforeAutospacing="1" w:after="100" w:afterAutospacing="1"/>
            <w:ind w:left="720" w:hanging="360"/>
            <w:jc w:val="both"/>
          </w:pPr>
        </w:pPrChange>
      </w:pPr>
      <w:ins w:id="1059" w:author="Thắng Đỗ" w:date="2021-05-07T20:54:00Z">
        <w:r w:rsidRPr="00407588">
          <w:rPr>
            <w:b/>
            <w:rPrChange w:id="1060" w:author="Thắng Đỗ" w:date="2021-05-27T08:40:00Z">
              <w:rPr>
                <w:u w:val="single"/>
              </w:rPr>
            </w:rPrChange>
          </w:rPr>
          <w:t>Menu-card</w:t>
        </w:r>
        <w:r w:rsidRPr="00A6692F">
          <w:t>: Hiển thị thẻ sản phẩm/ dịch vụ, giới thiệu phòng (khách sạn) đến với khách hàng truy cập vào website, đây là một trong những yếu tố giúp khách sạn trở nên chuyên nghiệp hơn trong mắt khách hàng.</w:t>
        </w:r>
      </w:ins>
    </w:p>
    <w:p w:rsidR="00F024F5" w:rsidRPr="00A6692F" w:rsidRDefault="00F024F5">
      <w:pPr>
        <w:ind w:left="360"/>
        <w:rPr>
          <w:ins w:id="1061" w:author="Thắng Đỗ" w:date="2021-05-07T20:54:00Z"/>
        </w:rPr>
        <w:pPrChange w:id="1062" w:author="Thắng Đỗ" w:date="2021-05-07T20:56:00Z">
          <w:pPr/>
        </w:pPrChange>
      </w:pPr>
    </w:p>
    <w:p w:rsidR="00F024F5" w:rsidRPr="00A6692F" w:rsidRDefault="00F024F5">
      <w:pPr>
        <w:numPr>
          <w:ilvl w:val="0"/>
          <w:numId w:val="10"/>
        </w:numPr>
        <w:tabs>
          <w:tab w:val="clear" w:pos="720"/>
          <w:tab w:val="num" w:pos="1080"/>
        </w:tabs>
        <w:spacing w:before="100" w:beforeAutospacing="1" w:after="100" w:afterAutospacing="1"/>
        <w:ind w:left="1080"/>
        <w:jc w:val="both"/>
        <w:rPr>
          <w:ins w:id="1063" w:author="Thắng Đỗ" w:date="2021-05-07T20:54:00Z"/>
        </w:rPr>
        <w:pPrChange w:id="1064" w:author="Thắng Đỗ" w:date="2021-05-07T20:56:00Z">
          <w:pPr>
            <w:numPr>
              <w:numId w:val="10"/>
            </w:numPr>
            <w:tabs>
              <w:tab w:val="num" w:pos="720"/>
            </w:tabs>
            <w:spacing w:before="100" w:beforeAutospacing="1" w:after="100" w:afterAutospacing="1"/>
            <w:ind w:left="720" w:hanging="360"/>
            <w:jc w:val="both"/>
          </w:pPr>
        </w:pPrChange>
      </w:pPr>
      <w:ins w:id="1065" w:author="Thắng Đỗ" w:date="2021-05-07T20:54:00Z">
        <w:r w:rsidRPr="00407588">
          <w:rPr>
            <w:b/>
            <w:rPrChange w:id="1066" w:author="Thắng Đỗ" w:date="2021-05-27T08:40:00Z">
              <w:rPr>
                <w:u w:val="single"/>
              </w:rPr>
            </w:rPrChange>
          </w:rPr>
          <w:t>Mã giảm giá</w:t>
        </w:r>
        <w:r w:rsidRPr="00A6692F">
          <w:t>: Hiển thị thông tin giảm giá ngay cạnh sản phẩm để người truy cập dễ dàng theo dõi</w:t>
        </w:r>
      </w:ins>
    </w:p>
    <w:p w:rsidR="00F024F5" w:rsidRPr="00A6692F" w:rsidRDefault="00F024F5">
      <w:pPr>
        <w:numPr>
          <w:ilvl w:val="0"/>
          <w:numId w:val="10"/>
        </w:numPr>
        <w:tabs>
          <w:tab w:val="clear" w:pos="720"/>
          <w:tab w:val="num" w:pos="1080"/>
        </w:tabs>
        <w:spacing w:before="100" w:beforeAutospacing="1" w:after="100" w:afterAutospacing="1"/>
        <w:ind w:left="1080"/>
        <w:jc w:val="both"/>
        <w:rPr>
          <w:ins w:id="1067" w:author="Thắng Đỗ" w:date="2021-05-07T20:54:00Z"/>
        </w:rPr>
        <w:pPrChange w:id="1068" w:author="Thắng Đỗ" w:date="2021-05-07T20:56:00Z">
          <w:pPr/>
        </w:pPrChange>
      </w:pPr>
      <w:ins w:id="1069" w:author="Thắng Đỗ" w:date="2021-05-07T20:54:00Z">
        <w:r w:rsidRPr="00407588">
          <w:rPr>
            <w:rStyle w:val="Strong"/>
            <w:color w:val="FF6600"/>
            <w:rPrChange w:id="1070" w:author="Thắng Đỗ" w:date="2021-05-27T08:40:00Z">
              <w:rPr>
                <w:rStyle w:val="Strong"/>
                <w:color w:val="FF6600"/>
                <w:u w:val="single"/>
              </w:rPr>
            </w:rPrChange>
          </w:rPr>
          <w:t>Booking Online</w:t>
        </w:r>
        <w:r w:rsidRPr="00A6692F">
          <w:rPr>
            <w:rStyle w:val="Strong"/>
          </w:rPr>
          <w:t>:</w:t>
        </w:r>
        <w:r w:rsidRPr="00A6692F">
          <w:t xml:space="preserve"> chức năng đặt phòng/ đặt bàn/ đặt món nhanh chóng, đơn giản trên form mẫu có sẵn (Gồm thời gian, số lượng, thông tin chi tiết,..). Thông tin booking sẽ được gửi qua email của quản trị viên hoặc email mà bạn muốn chỉ định. Có thể booking mà không cần đăng nhập hay đăng ký thành viên.</w:t>
        </w:r>
      </w:ins>
    </w:p>
    <w:p w:rsidR="00F024F5" w:rsidRPr="00A6692F" w:rsidRDefault="00F024F5">
      <w:pPr>
        <w:numPr>
          <w:ilvl w:val="0"/>
          <w:numId w:val="12"/>
        </w:numPr>
        <w:tabs>
          <w:tab w:val="clear" w:pos="720"/>
          <w:tab w:val="num" w:pos="1080"/>
        </w:tabs>
        <w:spacing w:before="100" w:beforeAutospacing="1" w:after="100" w:afterAutospacing="1"/>
        <w:ind w:left="1080"/>
        <w:jc w:val="both"/>
        <w:rPr>
          <w:ins w:id="1071" w:author="Thắng Đỗ" w:date="2021-05-07T20:54:00Z"/>
        </w:rPr>
        <w:pPrChange w:id="1072" w:author="Thắng Đỗ" w:date="2021-05-07T20:56:00Z">
          <w:pPr>
            <w:numPr>
              <w:numId w:val="12"/>
            </w:numPr>
            <w:tabs>
              <w:tab w:val="num" w:pos="720"/>
            </w:tabs>
            <w:spacing w:before="100" w:beforeAutospacing="1" w:after="100" w:afterAutospacing="1"/>
            <w:ind w:left="720" w:hanging="360"/>
            <w:jc w:val="both"/>
          </w:pPr>
        </w:pPrChange>
      </w:pPr>
      <w:ins w:id="1073" w:author="Thắng Đỗ" w:date="2021-05-07T20:54:00Z">
        <w:r w:rsidRPr="00407588">
          <w:rPr>
            <w:rStyle w:val="Strong"/>
            <w:color w:val="FF6600"/>
            <w:rPrChange w:id="1074" w:author="Thắng Đỗ" w:date="2021-05-27T08:40:00Z">
              <w:rPr>
                <w:rStyle w:val="Strong"/>
                <w:color w:val="FF6600"/>
                <w:u w:val="single"/>
              </w:rPr>
            </w:rPrChange>
          </w:rPr>
          <w:t>Cổng thanh toán Online</w:t>
        </w:r>
        <w:r w:rsidRPr="00A6692F">
          <w:t xml:space="preserve">: Website tích hợp nhiều </w:t>
        </w:r>
        <w:r w:rsidRPr="002A2F52">
          <w:fldChar w:fldCharType="begin"/>
        </w:r>
        <w:r w:rsidRPr="00A6692F">
          <w:instrText xml:space="preserve"> HYPERLINK "https://mona.media/cac-hinh-thuc-thanh-toan-online/" </w:instrText>
        </w:r>
        <w:r w:rsidRPr="002A2F52">
          <w:fldChar w:fldCharType="separate"/>
        </w:r>
        <w:r w:rsidRPr="00A6692F">
          <w:rPr>
            <w:rStyle w:val="Hyperlink"/>
            <w:color w:val="auto"/>
            <w:rPrChange w:id="1075" w:author="Thắng Đỗ" w:date="2021-05-07T21:31:00Z">
              <w:rPr>
                <w:rStyle w:val="Hyperlink"/>
              </w:rPr>
            </w:rPrChange>
          </w:rPr>
          <w:t>hình thanh toán Online</w:t>
        </w:r>
        <w:r w:rsidRPr="002A2F52">
          <w:fldChar w:fldCharType="end"/>
        </w:r>
        <w:r w:rsidRPr="00A6692F">
          <w:t xml:space="preserve"> an toàn bảo mật, giúp khách hàng của bạn an tâm hơn khi thanh toán dịch vụ trên website, đây là điều vô cùng quan trọng vì nó ảnh hưởng trực tiếp tới uy tín của nhà hàng trong mắt người dùng.</w:t>
        </w:r>
      </w:ins>
    </w:p>
    <w:p w:rsidR="00F024F5" w:rsidRPr="00A6692F" w:rsidRDefault="00F024F5">
      <w:pPr>
        <w:numPr>
          <w:ilvl w:val="0"/>
          <w:numId w:val="12"/>
        </w:numPr>
        <w:tabs>
          <w:tab w:val="clear" w:pos="720"/>
          <w:tab w:val="num" w:pos="1080"/>
        </w:tabs>
        <w:spacing w:before="100" w:beforeAutospacing="1" w:after="100" w:afterAutospacing="1"/>
        <w:ind w:left="1080"/>
        <w:jc w:val="both"/>
        <w:rPr>
          <w:ins w:id="1076" w:author="Thắng Đỗ" w:date="2021-05-07T20:54:00Z"/>
        </w:rPr>
        <w:pPrChange w:id="1077" w:author="Thắng Đỗ" w:date="2021-05-07T20:56:00Z">
          <w:pPr>
            <w:numPr>
              <w:numId w:val="12"/>
            </w:numPr>
            <w:tabs>
              <w:tab w:val="num" w:pos="720"/>
            </w:tabs>
            <w:spacing w:before="100" w:beforeAutospacing="1" w:after="100" w:afterAutospacing="1"/>
            <w:ind w:left="720" w:hanging="360"/>
            <w:jc w:val="both"/>
          </w:pPr>
        </w:pPrChange>
      </w:pPr>
      <w:ins w:id="1078" w:author="Thắng Đỗ" w:date="2021-05-07T20:54:00Z">
        <w:r w:rsidRPr="00407588">
          <w:rPr>
            <w:rPrChange w:id="1079" w:author="Thắng Đỗ" w:date="2021-05-27T08:40:00Z">
              <w:rPr>
                <w:u w:val="single"/>
              </w:rPr>
            </w:rPrChange>
          </w:rPr>
          <w:t>Social Media</w:t>
        </w:r>
        <w:r w:rsidRPr="00A6692F">
          <w:t xml:space="preserve">: Liên kết với nhiều </w:t>
        </w:r>
        <w:r w:rsidRPr="002A2F52">
          <w:fldChar w:fldCharType="begin"/>
        </w:r>
        <w:r w:rsidRPr="00A6692F">
          <w:instrText xml:space="preserve"> HYPERLINK "https://mona.media/10-mang-xa-hoi-ban-nen-tham-gia-va-100-nhung-dieu-ban-nen-biet/" </w:instrText>
        </w:r>
        <w:r w:rsidRPr="002A2F52">
          <w:fldChar w:fldCharType="separate"/>
        </w:r>
        <w:r w:rsidRPr="00A6692F">
          <w:rPr>
            <w:rStyle w:val="Hyperlink"/>
            <w:color w:val="auto"/>
            <w:rPrChange w:id="1080" w:author="Thắng Đỗ" w:date="2021-05-07T21:31:00Z">
              <w:rPr>
                <w:rStyle w:val="Hyperlink"/>
              </w:rPr>
            </w:rPrChange>
          </w:rPr>
          <w:t>mạng xã hội</w:t>
        </w:r>
        <w:r w:rsidRPr="002A2F52">
          <w:fldChar w:fldCharType="end"/>
        </w:r>
        <w:r w:rsidRPr="00A6692F">
          <w:t xml:space="preserve"> hiện tại như Faceboook, Instagram, Twitter,… giúp chia sẻ nội dung dễ dàng và nhanh chóng, phổ biến thương hiệu và nội dung web của bạn.</w:t>
        </w:r>
      </w:ins>
    </w:p>
    <w:p w:rsidR="00F024F5" w:rsidRPr="00A6692F" w:rsidRDefault="00F024F5">
      <w:pPr>
        <w:numPr>
          <w:ilvl w:val="0"/>
          <w:numId w:val="12"/>
        </w:numPr>
        <w:tabs>
          <w:tab w:val="clear" w:pos="720"/>
          <w:tab w:val="num" w:pos="1080"/>
        </w:tabs>
        <w:spacing w:before="100" w:beforeAutospacing="1" w:after="100" w:afterAutospacing="1"/>
        <w:ind w:left="1080"/>
        <w:jc w:val="both"/>
        <w:rPr>
          <w:ins w:id="1081" w:author="Thắng Đỗ" w:date="2021-05-07T20:54:00Z"/>
        </w:rPr>
        <w:pPrChange w:id="1082" w:author="Thắng Đỗ" w:date="2021-05-07T20:56:00Z">
          <w:pPr>
            <w:numPr>
              <w:numId w:val="12"/>
            </w:numPr>
            <w:tabs>
              <w:tab w:val="num" w:pos="720"/>
            </w:tabs>
            <w:spacing w:before="100" w:beforeAutospacing="1" w:after="100" w:afterAutospacing="1"/>
            <w:ind w:left="720" w:hanging="360"/>
            <w:jc w:val="both"/>
          </w:pPr>
        </w:pPrChange>
      </w:pPr>
      <w:ins w:id="1083" w:author="Thắng Đỗ" w:date="2021-05-07T20:54:00Z">
        <w:r w:rsidRPr="00407588">
          <w:rPr>
            <w:rPrChange w:id="1084" w:author="Thắng Đỗ" w:date="2021-05-27T08:41:00Z">
              <w:rPr>
                <w:u w:val="single"/>
              </w:rPr>
            </w:rPrChange>
          </w:rPr>
          <w:t>Đánh giá/ Bình luận</w:t>
        </w:r>
        <w:r w:rsidRPr="00A6692F">
          <w:t>: Mục đánh giá và bình luận về những sản phẩm mà nhà hàng hay khách sạn cung cấp, đánh giá về thái độ phục vụ của nhân viên hoặc chất lượng phục vụ, từ đó giúp ban quản trị có thể dễ dàng nâng cao chất lượng phục vụ của nhà hàng thông qua khắc phục những vấn đề mà khách hàng gặp phải.</w:t>
        </w:r>
      </w:ins>
    </w:p>
    <w:p w:rsidR="00F024F5" w:rsidRPr="002A2F52" w:rsidRDefault="00F024F5">
      <w:pPr>
        <w:numPr>
          <w:ilvl w:val="0"/>
          <w:numId w:val="12"/>
        </w:numPr>
        <w:tabs>
          <w:tab w:val="clear" w:pos="720"/>
          <w:tab w:val="num" w:pos="1080"/>
        </w:tabs>
        <w:spacing w:before="100" w:beforeAutospacing="1" w:after="100" w:afterAutospacing="1"/>
        <w:ind w:left="1080"/>
        <w:jc w:val="both"/>
        <w:rPr>
          <w:moveTo w:id="1085" w:author="Thắng Đỗ" w:date="2021-05-06T20:31:00Z"/>
        </w:rPr>
        <w:pPrChange w:id="1086" w:author="Thắng Đỗ" w:date="2021-05-07T20:58:00Z">
          <w:pPr>
            <w:pStyle w:val="ListParagraph"/>
            <w:numPr>
              <w:ilvl w:val="2"/>
              <w:numId w:val="6"/>
            </w:numPr>
            <w:ind w:left="1080" w:hanging="360"/>
          </w:pPr>
        </w:pPrChange>
      </w:pPr>
      <w:ins w:id="1087" w:author="Thắng Đỗ" w:date="2021-05-07T20:54:00Z">
        <w:r w:rsidRPr="00407588">
          <w:rPr>
            <w:rPrChange w:id="1088" w:author="Thắng Đỗ" w:date="2021-05-27T08:41:00Z">
              <w:rPr>
                <w:u w:val="single"/>
              </w:rPr>
            </w:rPrChange>
          </w:rPr>
          <w:t>An toàn bảo mật cao</w:t>
        </w:r>
      </w:ins>
    </w:p>
    <w:p w:rsidR="00AC50C4" w:rsidRPr="00A6692F" w:rsidRDefault="00AC50C4">
      <w:pPr>
        <w:pStyle w:val="ListParagraph"/>
        <w:numPr>
          <w:ilvl w:val="2"/>
          <w:numId w:val="6"/>
        </w:numPr>
        <w:outlineLvl w:val="2"/>
        <w:rPr>
          <w:ins w:id="1089" w:author="Thắng Đỗ" w:date="2021-05-07T21:00:00Z"/>
        </w:rPr>
        <w:pPrChange w:id="1090" w:author="Thắng Đỗ" w:date="2021-05-06T20:32:00Z">
          <w:pPr>
            <w:pStyle w:val="ListParagraph"/>
            <w:numPr>
              <w:ilvl w:val="2"/>
              <w:numId w:val="6"/>
            </w:numPr>
            <w:ind w:left="1080" w:hanging="360"/>
          </w:pPr>
        </w:pPrChange>
      </w:pPr>
      <w:bookmarkStart w:id="1091" w:name="_Toc73516929"/>
      <w:moveTo w:id="1092" w:author="Thắng Đỗ" w:date="2021-05-06T20:31:00Z">
        <w:r w:rsidRPr="00A6692F">
          <w:t>Yêu cầu phi chức năng</w:t>
        </w:r>
      </w:moveTo>
      <w:ins w:id="1093" w:author="Thắng Đỗ" w:date="2021-05-07T21:00:00Z">
        <w:r w:rsidR="00EE5933" w:rsidRPr="00A6692F">
          <w:t>:</w:t>
        </w:r>
        <w:bookmarkEnd w:id="1091"/>
      </w:ins>
    </w:p>
    <w:p w:rsidR="00EE5933" w:rsidRPr="00A6692F" w:rsidRDefault="00EE5933">
      <w:pPr>
        <w:pStyle w:val="ListParagraph"/>
        <w:ind w:left="1080"/>
        <w:rPr>
          <w:ins w:id="1094" w:author="Thắng Đỗ" w:date="2021-05-07T20:58:00Z"/>
        </w:rPr>
        <w:pPrChange w:id="1095" w:author="Thắng Đỗ" w:date="2021-05-07T21:01:00Z">
          <w:pPr>
            <w:pStyle w:val="ListParagraph"/>
            <w:numPr>
              <w:ilvl w:val="2"/>
              <w:numId w:val="6"/>
            </w:numPr>
            <w:ind w:left="1080" w:hanging="360"/>
          </w:pPr>
        </w:pPrChange>
      </w:pPr>
    </w:p>
    <w:p w:rsidR="00EE5933" w:rsidRPr="00A6692F" w:rsidRDefault="00EE5933">
      <w:pPr>
        <w:pStyle w:val="ListParagraph"/>
        <w:numPr>
          <w:ilvl w:val="1"/>
          <w:numId w:val="17"/>
        </w:numPr>
        <w:spacing w:after="200" w:line="276" w:lineRule="auto"/>
        <w:jc w:val="both"/>
        <w:rPr>
          <w:ins w:id="1096" w:author="Thắng Đỗ" w:date="2021-05-07T20:59:00Z"/>
          <w:color w:val="000000" w:themeColor="text1" w:themeShade="80"/>
          <w:rPrChange w:id="1097" w:author="Thắng Đỗ" w:date="2021-05-07T21:31:00Z">
            <w:rPr>
              <w:ins w:id="1098" w:author="Thắng Đỗ" w:date="2021-05-07T20:59:00Z"/>
            </w:rPr>
          </w:rPrChange>
        </w:rPr>
        <w:pPrChange w:id="1099" w:author="Thắng Đỗ" w:date="2021-05-07T21:00:00Z">
          <w:pPr>
            <w:pStyle w:val="ListParagraph"/>
            <w:numPr>
              <w:numId w:val="13"/>
            </w:numPr>
            <w:spacing w:after="200" w:line="276" w:lineRule="auto"/>
            <w:ind w:left="3330" w:hanging="360"/>
            <w:jc w:val="both"/>
          </w:pPr>
        </w:pPrChange>
      </w:pPr>
      <w:ins w:id="1100" w:author="Thắng Đỗ" w:date="2021-05-07T20:59:00Z">
        <w:r w:rsidRPr="00A6692F">
          <w:rPr>
            <w:color w:val="000000" w:themeColor="text1" w:themeShade="80"/>
            <w:rPrChange w:id="1101" w:author="Thắng Đỗ" w:date="2021-05-07T21:31:00Z">
              <w:rPr/>
            </w:rPrChange>
          </w:rPr>
          <w:lastRenderedPageBreak/>
          <w:t>Hạn chế thấp nhất các sai sót có thể xảy ra trong quá trình sử dụng chương trình.</w:t>
        </w:r>
      </w:ins>
    </w:p>
    <w:p w:rsidR="00EE5933" w:rsidRPr="00A6692F" w:rsidRDefault="00EE5933">
      <w:pPr>
        <w:pStyle w:val="ListParagraph"/>
        <w:numPr>
          <w:ilvl w:val="1"/>
          <w:numId w:val="17"/>
        </w:numPr>
        <w:spacing w:after="200" w:line="276" w:lineRule="auto"/>
        <w:jc w:val="both"/>
        <w:rPr>
          <w:ins w:id="1102" w:author="Thắng Đỗ" w:date="2021-05-07T20:59:00Z"/>
          <w:color w:val="000000" w:themeColor="text1" w:themeShade="80"/>
          <w:rPrChange w:id="1103" w:author="Thắng Đỗ" w:date="2021-05-07T21:31:00Z">
            <w:rPr>
              <w:ins w:id="1104" w:author="Thắng Đỗ" w:date="2021-05-07T20:59:00Z"/>
            </w:rPr>
          </w:rPrChange>
        </w:rPr>
        <w:pPrChange w:id="1105" w:author="Thắng Đỗ" w:date="2021-05-07T21:00:00Z">
          <w:pPr>
            <w:pStyle w:val="ListParagraph"/>
            <w:numPr>
              <w:numId w:val="13"/>
            </w:numPr>
            <w:spacing w:after="200" w:line="276" w:lineRule="auto"/>
            <w:ind w:left="3330" w:hanging="360"/>
            <w:jc w:val="both"/>
          </w:pPr>
        </w:pPrChange>
      </w:pPr>
      <w:ins w:id="1106" w:author="Thắng Đỗ" w:date="2021-05-07T20:59:00Z">
        <w:r w:rsidRPr="00A6692F">
          <w:rPr>
            <w:color w:val="000000" w:themeColor="text1" w:themeShade="80"/>
            <w:rPrChange w:id="1107" w:author="Thắng Đỗ" w:date="2021-05-07T21:31:00Z">
              <w:rPr/>
            </w:rPrChange>
          </w:rPr>
          <w:t>Đảm bảo đúng quy trình nghiệp vụ.</w:t>
        </w:r>
      </w:ins>
    </w:p>
    <w:p w:rsidR="00EE5933" w:rsidRPr="00A6692F" w:rsidRDefault="00EE5933">
      <w:pPr>
        <w:pStyle w:val="ListParagraph"/>
        <w:numPr>
          <w:ilvl w:val="1"/>
          <w:numId w:val="17"/>
        </w:numPr>
        <w:spacing w:after="200" w:line="276" w:lineRule="auto"/>
        <w:jc w:val="both"/>
        <w:rPr>
          <w:ins w:id="1108" w:author="Thắng Đỗ" w:date="2021-05-07T20:59:00Z"/>
          <w:color w:val="000000" w:themeColor="text1" w:themeShade="80"/>
          <w:rPrChange w:id="1109" w:author="Thắng Đỗ" w:date="2021-05-07T21:31:00Z">
            <w:rPr>
              <w:ins w:id="1110" w:author="Thắng Đỗ" w:date="2021-05-07T20:59:00Z"/>
            </w:rPr>
          </w:rPrChange>
        </w:rPr>
        <w:pPrChange w:id="1111" w:author="Thắng Đỗ" w:date="2021-05-07T21:00:00Z">
          <w:pPr>
            <w:pStyle w:val="ListParagraph"/>
            <w:numPr>
              <w:numId w:val="13"/>
            </w:numPr>
            <w:spacing w:after="200" w:line="276" w:lineRule="auto"/>
            <w:ind w:left="3330" w:hanging="360"/>
            <w:jc w:val="both"/>
          </w:pPr>
        </w:pPrChange>
      </w:pPr>
      <w:ins w:id="1112" w:author="Thắng Đỗ" w:date="2021-05-07T20:59:00Z">
        <w:r w:rsidRPr="00A6692F">
          <w:rPr>
            <w:color w:val="000000" w:themeColor="text1" w:themeShade="80"/>
            <w:rPrChange w:id="1113" w:author="Thắng Đỗ" w:date="2021-05-07T21:31:00Z">
              <w:rPr/>
            </w:rPrChange>
          </w:rPr>
          <w:t>Chương trình chay ổn định, chính xác, an toàn.</w:t>
        </w:r>
      </w:ins>
    </w:p>
    <w:p w:rsidR="00EE5933" w:rsidRPr="00A6692F" w:rsidRDefault="00EE5933">
      <w:pPr>
        <w:pStyle w:val="ListParagraph"/>
        <w:numPr>
          <w:ilvl w:val="1"/>
          <w:numId w:val="17"/>
        </w:numPr>
        <w:spacing w:after="200" w:line="276" w:lineRule="auto"/>
        <w:jc w:val="both"/>
        <w:rPr>
          <w:ins w:id="1114" w:author="Thắng Đỗ" w:date="2021-05-07T20:59:00Z"/>
          <w:color w:val="000000" w:themeColor="text1" w:themeShade="80"/>
          <w:rPrChange w:id="1115" w:author="Thắng Đỗ" w:date="2021-05-07T21:31:00Z">
            <w:rPr>
              <w:ins w:id="1116" w:author="Thắng Đỗ" w:date="2021-05-07T20:59:00Z"/>
            </w:rPr>
          </w:rPrChange>
        </w:rPr>
        <w:pPrChange w:id="1117" w:author="Thắng Đỗ" w:date="2021-05-07T21:00:00Z">
          <w:pPr>
            <w:pStyle w:val="ListParagraph"/>
            <w:numPr>
              <w:numId w:val="13"/>
            </w:numPr>
            <w:spacing w:after="200" w:line="276" w:lineRule="auto"/>
            <w:ind w:left="3330" w:hanging="360"/>
            <w:jc w:val="both"/>
          </w:pPr>
        </w:pPrChange>
      </w:pPr>
      <w:ins w:id="1118" w:author="Thắng Đỗ" w:date="2021-05-07T20:59:00Z">
        <w:r w:rsidRPr="00A6692F">
          <w:rPr>
            <w:color w:val="000000" w:themeColor="text1" w:themeShade="80"/>
            <w:rPrChange w:id="1119" w:author="Thắng Đỗ" w:date="2021-05-07T21:31:00Z">
              <w:rPr/>
            </w:rPrChange>
          </w:rPr>
          <w:t>Giao diện thân thiện, dễ sử dụng,</w:t>
        </w:r>
      </w:ins>
    </w:p>
    <w:p w:rsidR="00EE5933" w:rsidRPr="00A6692F" w:rsidRDefault="00EE5933">
      <w:pPr>
        <w:pStyle w:val="ListParagraph"/>
        <w:numPr>
          <w:ilvl w:val="1"/>
          <w:numId w:val="17"/>
        </w:numPr>
        <w:spacing w:after="200" w:line="276" w:lineRule="auto"/>
        <w:jc w:val="both"/>
        <w:rPr>
          <w:ins w:id="1120" w:author="Thắng Đỗ" w:date="2021-05-07T20:59:00Z"/>
          <w:color w:val="000000" w:themeColor="text1" w:themeShade="80"/>
          <w:rPrChange w:id="1121" w:author="Thắng Đỗ" w:date="2021-05-07T21:31:00Z">
            <w:rPr>
              <w:ins w:id="1122" w:author="Thắng Đỗ" w:date="2021-05-07T20:59:00Z"/>
            </w:rPr>
          </w:rPrChange>
        </w:rPr>
        <w:pPrChange w:id="1123" w:author="Thắng Đỗ" w:date="2021-05-07T21:00:00Z">
          <w:pPr>
            <w:pStyle w:val="ListParagraph"/>
            <w:numPr>
              <w:numId w:val="13"/>
            </w:numPr>
            <w:spacing w:after="200" w:line="276" w:lineRule="auto"/>
            <w:ind w:left="3330" w:hanging="360"/>
            <w:jc w:val="both"/>
          </w:pPr>
        </w:pPrChange>
      </w:pPr>
      <w:ins w:id="1124" w:author="Thắng Đỗ" w:date="2021-05-07T20:59:00Z">
        <w:r w:rsidRPr="00A6692F">
          <w:rPr>
            <w:color w:val="000000" w:themeColor="text1" w:themeShade="80"/>
            <w:rPrChange w:id="1125" w:author="Thắng Đỗ" w:date="2021-05-07T21:31:00Z">
              <w:rPr/>
            </w:rPrChange>
          </w:rPr>
          <w:t>Chương trình có chế độ mã hóa dữ liệu, bảo mật thông tin.</w:t>
        </w:r>
      </w:ins>
    </w:p>
    <w:p w:rsidR="00EE5933" w:rsidRPr="00A6692F" w:rsidRDefault="00EE5933">
      <w:pPr>
        <w:pStyle w:val="ListParagraph"/>
        <w:ind w:left="1080"/>
        <w:rPr>
          <w:moveTo w:id="1126" w:author="Thắng Đỗ" w:date="2021-05-06T20:31:00Z"/>
        </w:rPr>
        <w:pPrChange w:id="1127" w:author="Thắng Đỗ" w:date="2021-05-07T21:01:00Z">
          <w:pPr>
            <w:pStyle w:val="ListParagraph"/>
            <w:numPr>
              <w:ilvl w:val="2"/>
              <w:numId w:val="6"/>
            </w:numPr>
            <w:ind w:left="1080" w:hanging="360"/>
          </w:pPr>
        </w:pPrChange>
      </w:pPr>
    </w:p>
    <w:p w:rsidR="00AC50C4" w:rsidRPr="00A6692F" w:rsidRDefault="00AC50C4">
      <w:pPr>
        <w:pStyle w:val="ListParagraph"/>
        <w:numPr>
          <w:ilvl w:val="1"/>
          <w:numId w:val="6"/>
        </w:numPr>
        <w:outlineLvl w:val="1"/>
        <w:rPr>
          <w:moveTo w:id="1128" w:author="Thắng Đỗ" w:date="2021-05-06T20:31:00Z"/>
          <w:b/>
          <w:sz w:val="28"/>
          <w:szCs w:val="28"/>
          <w:rPrChange w:id="1129" w:author="Thắng Đỗ" w:date="2021-05-07T21:31:00Z">
            <w:rPr>
              <w:moveTo w:id="1130" w:author="Thắng Đỗ" w:date="2021-05-06T20:31:00Z"/>
              <w:sz w:val="28"/>
              <w:szCs w:val="28"/>
            </w:rPr>
          </w:rPrChange>
        </w:rPr>
        <w:pPrChange w:id="1131" w:author="Thắng Đỗ" w:date="2021-05-06T20:32:00Z">
          <w:pPr>
            <w:pStyle w:val="ListParagraph"/>
            <w:numPr>
              <w:ilvl w:val="1"/>
              <w:numId w:val="6"/>
            </w:numPr>
            <w:ind w:hanging="360"/>
          </w:pPr>
        </w:pPrChange>
      </w:pPr>
      <w:bookmarkStart w:id="1132" w:name="_Toc73516930"/>
      <w:moveTo w:id="1133" w:author="Thắng Đỗ" w:date="2021-05-06T20:31:00Z">
        <w:r w:rsidRPr="00A6692F">
          <w:rPr>
            <w:b/>
            <w:sz w:val="28"/>
            <w:szCs w:val="28"/>
            <w:rPrChange w:id="1134" w:author="Thắng Đỗ" w:date="2021-05-07T21:31:00Z">
              <w:rPr>
                <w:sz w:val="28"/>
                <w:szCs w:val="28"/>
              </w:rPr>
            </w:rPrChange>
          </w:rPr>
          <w:t>Quy trình nghiệp vụ</w:t>
        </w:r>
        <w:bookmarkEnd w:id="1132"/>
      </w:moveTo>
    </w:p>
    <w:p w:rsidR="00AC50C4" w:rsidRPr="00A6692F" w:rsidRDefault="00AC50C4">
      <w:pPr>
        <w:pStyle w:val="ListParagraph"/>
        <w:numPr>
          <w:ilvl w:val="2"/>
          <w:numId w:val="6"/>
        </w:numPr>
        <w:outlineLvl w:val="2"/>
        <w:rPr>
          <w:ins w:id="1135" w:author="Thắng Đỗ" w:date="2021-05-07T21:28:00Z"/>
          <w:sz w:val="28"/>
          <w:szCs w:val="28"/>
          <w:rPrChange w:id="1136" w:author="Thắng Đỗ" w:date="2021-05-07T21:31:00Z">
            <w:rPr>
              <w:ins w:id="1137" w:author="Thắng Đỗ" w:date="2021-05-07T21:28:00Z"/>
            </w:rPr>
          </w:rPrChange>
        </w:rPr>
        <w:pPrChange w:id="1138" w:author="Thắng Đỗ" w:date="2021-05-06T20:32:00Z">
          <w:pPr>
            <w:pStyle w:val="ListParagraph"/>
            <w:numPr>
              <w:ilvl w:val="2"/>
              <w:numId w:val="6"/>
            </w:numPr>
            <w:ind w:left="1080" w:hanging="360"/>
          </w:pPr>
        </w:pPrChange>
      </w:pPr>
      <w:bookmarkStart w:id="1139" w:name="_Toc73516931"/>
      <w:moveTo w:id="1140" w:author="Thắng Đỗ" w:date="2021-05-06T20:31:00Z">
        <w:r w:rsidRPr="00A6692F">
          <w:t>Quy trình đặt phòng (Khách hàng)</w:t>
        </w:r>
      </w:moveTo>
      <w:bookmarkEnd w:id="1139"/>
    </w:p>
    <w:p w:rsidR="002C6AEE" w:rsidRPr="00A6692F" w:rsidRDefault="002C6AEE">
      <w:pPr>
        <w:pStyle w:val="ListParagraph"/>
        <w:ind w:left="1440"/>
        <w:rPr>
          <w:moveTo w:id="1141" w:author="Thắng Đỗ" w:date="2021-05-06T20:31:00Z"/>
          <w:sz w:val="28"/>
          <w:szCs w:val="28"/>
        </w:rPr>
        <w:pPrChange w:id="1142" w:author="Thắng Đỗ" w:date="2021-05-08T11:00:00Z">
          <w:pPr>
            <w:pStyle w:val="ListParagraph"/>
            <w:numPr>
              <w:ilvl w:val="2"/>
              <w:numId w:val="6"/>
            </w:numPr>
            <w:ind w:left="1080" w:hanging="360"/>
          </w:pPr>
        </w:pPrChange>
      </w:pPr>
    </w:p>
    <w:p w:rsidR="00AC50C4" w:rsidRPr="00A6692F" w:rsidRDefault="00AC50C4">
      <w:pPr>
        <w:pStyle w:val="ListParagraph"/>
        <w:numPr>
          <w:ilvl w:val="2"/>
          <w:numId w:val="6"/>
        </w:numPr>
        <w:outlineLvl w:val="2"/>
        <w:rPr>
          <w:moveTo w:id="1143" w:author="Thắng Đỗ" w:date="2021-05-06T20:31:00Z"/>
          <w:sz w:val="28"/>
          <w:szCs w:val="28"/>
        </w:rPr>
        <w:pPrChange w:id="1144" w:author="Thắng Đỗ" w:date="2021-05-06T20:32:00Z">
          <w:pPr>
            <w:pStyle w:val="ListParagraph"/>
            <w:numPr>
              <w:ilvl w:val="2"/>
              <w:numId w:val="6"/>
            </w:numPr>
            <w:ind w:left="1080" w:hanging="360"/>
          </w:pPr>
        </w:pPrChange>
      </w:pPr>
      <w:bookmarkStart w:id="1145" w:name="_Toc73516932"/>
      <w:moveTo w:id="1146" w:author="Thắng Đỗ" w:date="2021-05-06T20:31:00Z">
        <w:r w:rsidRPr="00A6692F">
          <w:t>Quy trình quản lý (Adminstrator)</w:t>
        </w:r>
        <w:bookmarkEnd w:id="1145"/>
      </w:moveTo>
    </w:p>
    <w:p w:rsidR="00AC50C4" w:rsidRPr="00A6692F" w:rsidRDefault="00AC50C4" w:rsidP="00AC50C4">
      <w:pPr>
        <w:spacing w:after="160" w:line="259" w:lineRule="auto"/>
        <w:rPr>
          <w:moveTo w:id="1147" w:author="Thắng Đỗ" w:date="2021-05-06T20:31:00Z"/>
          <w:b/>
        </w:rPr>
      </w:pPr>
      <w:moveTo w:id="1148" w:author="Thắng Đỗ" w:date="2021-05-06T20:31:00Z">
        <w:r w:rsidRPr="00A6692F">
          <w:br w:type="page"/>
        </w:r>
      </w:moveTo>
    </w:p>
    <w:p w:rsidR="00AC50C4" w:rsidRPr="00A6692F" w:rsidRDefault="00AC50C4">
      <w:pPr>
        <w:rPr>
          <w:moveTo w:id="1149" w:author="Thắng Đỗ" w:date="2021-05-06T20:31:00Z"/>
          <w:sz w:val="28"/>
          <w:szCs w:val="28"/>
          <w:rPrChange w:id="1150" w:author="Thắng Đỗ" w:date="2021-05-07T21:31:00Z">
            <w:rPr>
              <w:moveTo w:id="1151" w:author="Thắng Đỗ" w:date="2021-05-06T20:31:00Z"/>
            </w:rPr>
          </w:rPrChange>
        </w:rPr>
        <w:pPrChange w:id="1152" w:author="Thắng Đỗ" w:date="2021-05-06T20:32:00Z">
          <w:pPr>
            <w:pStyle w:val="ListParagraph"/>
            <w:ind w:left="1080"/>
          </w:pPr>
        </w:pPrChange>
      </w:pPr>
    </w:p>
    <w:p w:rsidR="00AC50C4" w:rsidRPr="00A6692F" w:rsidRDefault="00AC50C4">
      <w:pPr>
        <w:pStyle w:val="ListParagraph"/>
        <w:numPr>
          <w:ilvl w:val="0"/>
          <w:numId w:val="6"/>
        </w:numPr>
        <w:jc w:val="center"/>
        <w:outlineLvl w:val="0"/>
        <w:rPr>
          <w:moveTo w:id="1153" w:author="Thắng Đỗ" w:date="2021-05-06T20:31:00Z"/>
          <w:b/>
          <w:sz w:val="36"/>
          <w:szCs w:val="36"/>
          <w:rPrChange w:id="1154" w:author="Thắng Đỗ" w:date="2021-05-07T21:31:00Z">
            <w:rPr>
              <w:moveTo w:id="1155" w:author="Thắng Đỗ" w:date="2021-05-06T20:31:00Z"/>
              <w:sz w:val="36"/>
              <w:szCs w:val="36"/>
            </w:rPr>
          </w:rPrChange>
        </w:rPr>
        <w:pPrChange w:id="1156" w:author="Thắng Đỗ" w:date="2021-05-06T20:33:00Z">
          <w:pPr>
            <w:pStyle w:val="ListParagraph"/>
            <w:numPr>
              <w:numId w:val="6"/>
            </w:numPr>
            <w:ind w:left="360" w:hanging="360"/>
            <w:jc w:val="center"/>
          </w:pPr>
        </w:pPrChange>
      </w:pPr>
      <w:bookmarkStart w:id="1157" w:name="_Toc73516933"/>
      <w:moveTo w:id="1158" w:author="Thắng Đỗ" w:date="2021-05-06T20:31:00Z">
        <w:r w:rsidRPr="00A6692F">
          <w:rPr>
            <w:b/>
            <w:sz w:val="36"/>
            <w:szCs w:val="36"/>
            <w:rPrChange w:id="1159" w:author="Thắng Đỗ" w:date="2021-05-07T21:31:00Z">
              <w:rPr>
                <w:sz w:val="36"/>
                <w:szCs w:val="36"/>
              </w:rPr>
            </w:rPrChange>
          </w:rPr>
          <w:t>PHÂN TÍCH &amp; THIẾT KẾ HỆ THỐNG</w:t>
        </w:r>
        <w:bookmarkEnd w:id="1157"/>
      </w:moveTo>
    </w:p>
    <w:p w:rsidR="00AC50C4" w:rsidRPr="00A6692F" w:rsidRDefault="00AC50C4" w:rsidP="00AC50C4">
      <w:pPr>
        <w:pStyle w:val="ListParagraph"/>
        <w:ind w:left="360"/>
        <w:rPr>
          <w:moveTo w:id="1160" w:author="Thắng Đỗ" w:date="2021-05-06T20:31:00Z"/>
          <w:sz w:val="36"/>
          <w:szCs w:val="36"/>
        </w:rPr>
      </w:pPr>
    </w:p>
    <w:p w:rsidR="00AC50C4" w:rsidRPr="00A6692F" w:rsidRDefault="00AC50C4" w:rsidP="00AC50C4">
      <w:pPr>
        <w:pStyle w:val="ListParagraph"/>
        <w:ind w:left="360"/>
        <w:rPr>
          <w:moveTo w:id="1161" w:author="Thắng Đỗ" w:date="2021-05-06T20:31:00Z"/>
          <w:sz w:val="36"/>
          <w:szCs w:val="36"/>
        </w:rPr>
      </w:pPr>
    </w:p>
    <w:p w:rsidR="00FF488F" w:rsidRDefault="00AC50C4">
      <w:pPr>
        <w:pStyle w:val="ListParagraph"/>
        <w:numPr>
          <w:ilvl w:val="1"/>
          <w:numId w:val="6"/>
        </w:numPr>
        <w:outlineLvl w:val="1"/>
        <w:rPr>
          <w:ins w:id="1162" w:author="Thắng Đỗ" w:date="2021-05-08T11:36:00Z"/>
          <w:b/>
          <w:sz w:val="36"/>
          <w:szCs w:val="36"/>
        </w:rPr>
        <w:pPrChange w:id="1163" w:author="Thắng Đỗ" w:date="2021-05-08T11:36:00Z">
          <w:pPr>
            <w:pStyle w:val="ListParagraph"/>
            <w:numPr>
              <w:ilvl w:val="1"/>
              <w:numId w:val="6"/>
            </w:numPr>
            <w:ind w:hanging="360"/>
          </w:pPr>
        </w:pPrChange>
      </w:pPr>
      <w:bookmarkStart w:id="1164" w:name="_Toc73516934"/>
      <w:moveTo w:id="1165" w:author="Thắng Đỗ" w:date="2021-05-06T20:31:00Z">
        <w:r w:rsidRPr="00A6692F">
          <w:rPr>
            <w:b/>
            <w:sz w:val="28"/>
            <w:szCs w:val="28"/>
            <w:rPrChange w:id="1166" w:author="Thắng Đỗ" w:date="2021-05-07T21:31:00Z">
              <w:rPr>
                <w:sz w:val="28"/>
                <w:szCs w:val="28"/>
              </w:rPr>
            </w:rPrChange>
          </w:rPr>
          <w:t>Khảo sát hệ thống</w:t>
        </w:r>
      </w:moveTo>
      <w:bookmarkEnd w:id="1164"/>
    </w:p>
    <w:p w:rsidR="00FF488F" w:rsidRPr="00FF488F" w:rsidRDefault="00FF488F">
      <w:pPr>
        <w:pStyle w:val="ListParagraph"/>
        <w:numPr>
          <w:ilvl w:val="2"/>
          <w:numId w:val="6"/>
        </w:numPr>
        <w:outlineLvl w:val="2"/>
        <w:rPr>
          <w:ins w:id="1167" w:author="Thắng Đỗ" w:date="2021-05-08T11:36:00Z"/>
          <w:b/>
          <w:sz w:val="36"/>
          <w:szCs w:val="36"/>
          <w:rPrChange w:id="1168" w:author="Thắng Đỗ" w:date="2021-05-08T11:36:00Z">
            <w:rPr>
              <w:ins w:id="1169" w:author="Thắng Đỗ" w:date="2021-05-08T11:36:00Z"/>
              <w:b/>
            </w:rPr>
          </w:rPrChange>
        </w:rPr>
        <w:pPrChange w:id="1170" w:author="Thắng Đỗ" w:date="2021-05-27T08:50:00Z">
          <w:pPr>
            <w:pStyle w:val="ListParagraph"/>
            <w:numPr>
              <w:ilvl w:val="1"/>
              <w:numId w:val="6"/>
            </w:numPr>
            <w:ind w:hanging="360"/>
          </w:pPr>
        </w:pPrChange>
      </w:pPr>
      <w:bookmarkStart w:id="1171" w:name="_Toc73516935"/>
      <w:ins w:id="1172" w:author="Thắng Đỗ" w:date="2021-05-08T11:36:00Z">
        <w:r>
          <w:rPr>
            <w:b/>
          </w:rPr>
          <w:t>Xác định tác nhân</w:t>
        </w:r>
        <w:bookmarkEnd w:id="1171"/>
      </w:ins>
    </w:p>
    <w:p w:rsidR="00FF488F" w:rsidRPr="00FF488F" w:rsidRDefault="00FF488F">
      <w:pPr>
        <w:pStyle w:val="ListParagraph"/>
        <w:numPr>
          <w:ilvl w:val="0"/>
          <w:numId w:val="18"/>
        </w:numPr>
        <w:rPr>
          <w:ins w:id="1173" w:author="Thắng Đỗ" w:date="2021-05-08T11:37:00Z"/>
          <w:rPrChange w:id="1174" w:author="Thắng Đỗ" w:date="2021-05-08T11:37:00Z">
            <w:rPr>
              <w:ins w:id="1175" w:author="Thắng Đỗ" w:date="2021-05-08T11:37:00Z"/>
              <w:b/>
              <w:sz w:val="36"/>
              <w:szCs w:val="36"/>
            </w:rPr>
          </w:rPrChange>
        </w:rPr>
        <w:pPrChange w:id="1176" w:author="Thắng Đỗ" w:date="2021-05-27T08:49:00Z">
          <w:pPr>
            <w:pStyle w:val="ListParagraph"/>
            <w:numPr>
              <w:ilvl w:val="1"/>
              <w:numId w:val="6"/>
            </w:numPr>
            <w:ind w:hanging="360"/>
          </w:pPr>
        </w:pPrChange>
      </w:pPr>
      <w:ins w:id="1177" w:author="Thắng Đỗ" w:date="2021-05-08T11:37:00Z">
        <w:r w:rsidRPr="00FF488F">
          <w:rPr>
            <w:rPrChange w:id="1178" w:author="Thắng Đỗ" w:date="2021-05-08T11:37:00Z">
              <w:rPr>
                <w:b/>
                <w:sz w:val="36"/>
                <w:szCs w:val="36"/>
              </w:rPr>
            </w:rPrChange>
          </w:rPr>
          <w:t>Khách hàng</w:t>
        </w:r>
      </w:ins>
    </w:p>
    <w:p w:rsidR="00FF488F" w:rsidRDefault="00FF488F">
      <w:pPr>
        <w:pStyle w:val="ListParagraph"/>
        <w:numPr>
          <w:ilvl w:val="0"/>
          <w:numId w:val="18"/>
        </w:numPr>
        <w:rPr>
          <w:ins w:id="1179" w:author="Thắng Đỗ" w:date="2021-05-08T11:38:00Z"/>
        </w:rPr>
        <w:pPrChange w:id="1180" w:author="Thắng Đỗ" w:date="2021-05-27T08:50:00Z">
          <w:pPr>
            <w:pStyle w:val="ListParagraph"/>
            <w:numPr>
              <w:ilvl w:val="1"/>
              <w:numId w:val="6"/>
            </w:numPr>
            <w:ind w:hanging="360"/>
          </w:pPr>
        </w:pPrChange>
      </w:pPr>
      <w:ins w:id="1181" w:author="Thắng Đỗ" w:date="2021-05-08T11:37:00Z">
        <w:r w:rsidRPr="00FF488F">
          <w:rPr>
            <w:rPrChange w:id="1182" w:author="Thắng Đỗ" w:date="2021-05-08T11:37:00Z">
              <w:rPr>
                <w:b/>
                <w:sz w:val="36"/>
                <w:szCs w:val="36"/>
              </w:rPr>
            </w:rPrChange>
          </w:rPr>
          <w:t>Admin</w:t>
        </w:r>
      </w:ins>
    </w:p>
    <w:p w:rsidR="00FF488F" w:rsidRDefault="00FF488F">
      <w:pPr>
        <w:pStyle w:val="ListParagraph"/>
        <w:numPr>
          <w:ilvl w:val="2"/>
          <w:numId w:val="6"/>
        </w:numPr>
        <w:outlineLvl w:val="2"/>
        <w:rPr>
          <w:ins w:id="1183" w:author="Thắng Đỗ" w:date="2021-05-08T11:38:00Z"/>
        </w:rPr>
        <w:pPrChange w:id="1184" w:author="Thắng Đỗ" w:date="2021-05-27T08:50:00Z">
          <w:pPr>
            <w:pStyle w:val="ListParagraph"/>
            <w:numPr>
              <w:ilvl w:val="1"/>
              <w:numId w:val="6"/>
            </w:numPr>
            <w:ind w:hanging="360"/>
          </w:pPr>
        </w:pPrChange>
      </w:pPr>
      <w:bookmarkStart w:id="1185" w:name="_Toc73516936"/>
      <w:ins w:id="1186" w:author="Thắng Đỗ" w:date="2021-05-08T11:38:00Z">
        <w:r>
          <w:t>Ca sử dụng</w:t>
        </w:r>
        <w:bookmarkEnd w:id="1185"/>
      </w:ins>
    </w:p>
    <w:p w:rsidR="00FF488F" w:rsidRDefault="00397B33">
      <w:pPr>
        <w:pStyle w:val="ListParagraph"/>
        <w:numPr>
          <w:ilvl w:val="0"/>
          <w:numId w:val="23"/>
        </w:numPr>
        <w:rPr>
          <w:ins w:id="1187" w:author="Thắng Đỗ" w:date="2021-05-27T09:24:00Z"/>
        </w:rPr>
        <w:pPrChange w:id="1188" w:author="Thắng Đỗ" w:date="2021-05-27T08:50:00Z">
          <w:pPr>
            <w:pStyle w:val="ListParagraph"/>
            <w:numPr>
              <w:ilvl w:val="1"/>
              <w:numId w:val="6"/>
            </w:numPr>
            <w:ind w:hanging="360"/>
          </w:pPr>
        </w:pPrChange>
      </w:pPr>
      <w:ins w:id="1189" w:author="Thắng Đỗ" w:date="2021-05-27T09:24:00Z">
        <w:r>
          <w:t>Customer</w:t>
        </w:r>
      </w:ins>
      <w:ins w:id="1190" w:author="Thắng Đỗ" w:date="2021-05-27T09:25:00Z">
        <w:r>
          <w:t xml:space="preserve"> </w:t>
        </w:r>
      </w:ins>
      <w:ins w:id="1191" w:author="Thắng Đỗ" w:date="2021-05-27T09:24:00Z">
        <w:r>
          <w:t>Management</w:t>
        </w:r>
      </w:ins>
      <w:ins w:id="1192" w:author="Thắng Đỗ" w:date="2021-05-27T09:25:00Z">
        <w:r>
          <w:t>: Hiển thị và chỉnh sửa thông tin khách hàng</w:t>
        </w:r>
      </w:ins>
    </w:p>
    <w:p w:rsidR="00397B33" w:rsidRDefault="00397B33">
      <w:pPr>
        <w:pStyle w:val="ListParagraph"/>
        <w:numPr>
          <w:ilvl w:val="0"/>
          <w:numId w:val="23"/>
        </w:numPr>
        <w:rPr>
          <w:ins w:id="1193" w:author="Thắng Đỗ" w:date="2021-05-27T09:25:00Z"/>
        </w:rPr>
        <w:pPrChange w:id="1194" w:author="Thắng Đỗ" w:date="2021-05-27T08:50:00Z">
          <w:pPr>
            <w:pStyle w:val="ListParagraph"/>
            <w:numPr>
              <w:ilvl w:val="1"/>
              <w:numId w:val="6"/>
            </w:numPr>
            <w:ind w:hanging="360"/>
          </w:pPr>
        </w:pPrChange>
      </w:pPr>
      <w:ins w:id="1195" w:author="Thắng Đỗ" w:date="2021-05-27T09:24:00Z">
        <w:r>
          <w:t>Promotion</w:t>
        </w:r>
      </w:ins>
      <w:ins w:id="1196" w:author="Thắng Đỗ" w:date="2021-05-27T09:25:00Z">
        <w:r>
          <w:t xml:space="preserve"> M</w:t>
        </w:r>
      </w:ins>
      <w:ins w:id="1197" w:author="Thắng Đỗ" w:date="2021-05-27T09:24:00Z">
        <w:r>
          <w:t>anagement</w:t>
        </w:r>
      </w:ins>
      <w:ins w:id="1198" w:author="Thắng Đỗ" w:date="2021-05-27T09:25:00Z">
        <w:r>
          <w:t>: Hiển thị và chỉnh sửa thông tin các mã giảm giá</w:t>
        </w:r>
      </w:ins>
    </w:p>
    <w:p w:rsidR="00397B33" w:rsidRDefault="00397B33">
      <w:pPr>
        <w:pStyle w:val="ListParagraph"/>
        <w:numPr>
          <w:ilvl w:val="0"/>
          <w:numId w:val="23"/>
        </w:numPr>
        <w:rPr>
          <w:ins w:id="1199" w:author="Thắng Đỗ" w:date="2021-05-27T09:26:00Z"/>
        </w:rPr>
        <w:pPrChange w:id="1200" w:author="Thắng Đỗ" w:date="2021-05-27T08:50:00Z">
          <w:pPr>
            <w:pStyle w:val="ListParagraph"/>
            <w:numPr>
              <w:ilvl w:val="1"/>
              <w:numId w:val="6"/>
            </w:numPr>
            <w:ind w:hanging="360"/>
          </w:pPr>
        </w:pPrChange>
      </w:pPr>
      <w:ins w:id="1201" w:author="Thắng Đỗ" w:date="2021-05-27T09:26:00Z">
        <w:r>
          <w:t>Article Management: Thêm sửa xóa và quản lý danh sách các bài đăng</w:t>
        </w:r>
      </w:ins>
    </w:p>
    <w:p w:rsidR="00397B33" w:rsidRDefault="00397B33">
      <w:pPr>
        <w:pStyle w:val="ListParagraph"/>
        <w:numPr>
          <w:ilvl w:val="0"/>
          <w:numId w:val="23"/>
        </w:numPr>
        <w:rPr>
          <w:ins w:id="1202" w:author="Thắng Đỗ" w:date="2021-05-27T09:27:00Z"/>
        </w:rPr>
        <w:pPrChange w:id="1203" w:author="Thắng Đỗ" w:date="2021-05-27T08:50:00Z">
          <w:pPr>
            <w:pStyle w:val="ListParagraph"/>
            <w:numPr>
              <w:ilvl w:val="1"/>
              <w:numId w:val="6"/>
            </w:numPr>
            <w:ind w:hanging="360"/>
          </w:pPr>
        </w:pPrChange>
      </w:pPr>
      <w:ins w:id="1204" w:author="Thắng Đỗ" w:date="2021-05-27T09:26:00Z">
        <w:r>
          <w:t xml:space="preserve">Room Management: </w:t>
        </w:r>
      </w:ins>
      <w:ins w:id="1205" w:author="Thắng Đỗ" w:date="2021-05-27T09:27:00Z">
        <w:r>
          <w:t>Quản lý danh sách và trạng thái phòng</w:t>
        </w:r>
      </w:ins>
    </w:p>
    <w:p w:rsidR="00397B33" w:rsidRDefault="00397B33">
      <w:pPr>
        <w:pStyle w:val="ListParagraph"/>
        <w:numPr>
          <w:ilvl w:val="0"/>
          <w:numId w:val="23"/>
        </w:numPr>
        <w:rPr>
          <w:ins w:id="1206" w:author="Thắng Đỗ" w:date="2021-05-27T09:27:00Z"/>
        </w:rPr>
        <w:pPrChange w:id="1207" w:author="Thắng Đỗ" w:date="2021-05-27T08:50:00Z">
          <w:pPr>
            <w:pStyle w:val="ListParagraph"/>
            <w:numPr>
              <w:ilvl w:val="1"/>
              <w:numId w:val="6"/>
            </w:numPr>
            <w:ind w:hanging="360"/>
          </w:pPr>
        </w:pPrChange>
      </w:pPr>
      <w:ins w:id="1208" w:author="Thắng Đỗ" w:date="2021-05-27T09:27:00Z">
        <w:r>
          <w:t>Customize Website: tùy chỉnh giao diện</w:t>
        </w:r>
      </w:ins>
    </w:p>
    <w:p w:rsidR="00397B33" w:rsidRDefault="00397B33">
      <w:pPr>
        <w:pStyle w:val="ListParagraph"/>
        <w:numPr>
          <w:ilvl w:val="0"/>
          <w:numId w:val="23"/>
        </w:numPr>
        <w:rPr>
          <w:ins w:id="1209" w:author="Thắng Đỗ" w:date="2021-05-27T09:28:00Z"/>
        </w:rPr>
        <w:pPrChange w:id="1210" w:author="Thắng Đỗ" w:date="2021-05-27T08:50:00Z">
          <w:pPr>
            <w:pStyle w:val="ListParagraph"/>
            <w:numPr>
              <w:ilvl w:val="1"/>
              <w:numId w:val="6"/>
            </w:numPr>
            <w:ind w:hanging="360"/>
          </w:pPr>
        </w:pPrChange>
      </w:pPr>
      <w:ins w:id="1211" w:author="Thắng Đỗ" w:date="2021-05-27T09:28:00Z">
        <w:r>
          <w:t>Login: Đăng nhập vào chức năng admin</w:t>
        </w:r>
      </w:ins>
    </w:p>
    <w:p w:rsidR="00397B33" w:rsidRDefault="00397B33">
      <w:pPr>
        <w:pStyle w:val="ListParagraph"/>
        <w:numPr>
          <w:ilvl w:val="0"/>
          <w:numId w:val="23"/>
        </w:numPr>
        <w:rPr>
          <w:ins w:id="1212" w:author="Thắng Đỗ" w:date="2021-05-27T09:28:00Z"/>
        </w:rPr>
        <w:pPrChange w:id="1213" w:author="Thắng Đỗ" w:date="2021-05-27T08:50:00Z">
          <w:pPr>
            <w:pStyle w:val="ListParagraph"/>
            <w:numPr>
              <w:ilvl w:val="1"/>
              <w:numId w:val="6"/>
            </w:numPr>
            <w:ind w:hanging="360"/>
          </w:pPr>
        </w:pPrChange>
      </w:pPr>
      <w:ins w:id="1214" w:author="Thắng Đỗ" w:date="2021-05-27T09:28:00Z">
        <w:r>
          <w:t>Book Room: Chức năng đặt phòng</w:t>
        </w:r>
      </w:ins>
    </w:p>
    <w:p w:rsidR="00397B33" w:rsidRDefault="00397B33">
      <w:pPr>
        <w:pStyle w:val="ListParagraph"/>
        <w:numPr>
          <w:ilvl w:val="0"/>
          <w:numId w:val="23"/>
        </w:numPr>
        <w:rPr>
          <w:ins w:id="1215" w:author="Thắng Đỗ" w:date="2021-05-27T09:29:00Z"/>
        </w:rPr>
        <w:pPrChange w:id="1216" w:author="Thắng Đỗ" w:date="2021-05-27T08:50:00Z">
          <w:pPr>
            <w:pStyle w:val="ListParagraph"/>
            <w:numPr>
              <w:ilvl w:val="1"/>
              <w:numId w:val="6"/>
            </w:numPr>
            <w:ind w:hanging="360"/>
          </w:pPr>
        </w:pPrChange>
      </w:pPr>
      <w:ins w:id="1217" w:author="Thắng Đỗ" w:date="2021-05-27T09:28:00Z">
        <w:r>
          <w:t>Purchase online</w:t>
        </w:r>
      </w:ins>
      <w:ins w:id="1218" w:author="Thắng Đỗ" w:date="2021-05-27T09:29:00Z">
        <w:r>
          <w:t>: thanh toán online</w:t>
        </w:r>
      </w:ins>
    </w:p>
    <w:p w:rsidR="00397B33" w:rsidRDefault="00397B33">
      <w:pPr>
        <w:pStyle w:val="ListParagraph"/>
        <w:numPr>
          <w:ilvl w:val="0"/>
          <w:numId w:val="23"/>
        </w:numPr>
        <w:rPr>
          <w:ins w:id="1219" w:author="Thắng Đỗ" w:date="2021-05-27T09:31:00Z"/>
        </w:rPr>
        <w:pPrChange w:id="1220" w:author="Thắng Đỗ" w:date="2021-05-27T08:50:00Z">
          <w:pPr>
            <w:pStyle w:val="ListParagraph"/>
            <w:numPr>
              <w:ilvl w:val="1"/>
              <w:numId w:val="6"/>
            </w:numPr>
            <w:ind w:hanging="360"/>
          </w:pPr>
        </w:pPrChange>
      </w:pPr>
      <w:ins w:id="1221" w:author="Thắng Đỗ" w:date="2021-05-27T09:29:00Z">
        <w:r>
          <w:t>Comment: Bình luận vào các bài đăng của website</w:t>
        </w:r>
      </w:ins>
    </w:p>
    <w:p w:rsidR="00397B33" w:rsidRDefault="00397B33" w:rsidP="00397B33">
      <w:pPr>
        <w:rPr>
          <w:ins w:id="1222" w:author="Thắng Đỗ" w:date="2021-05-27T09:31:00Z"/>
        </w:rPr>
      </w:pPr>
      <w:ins w:id="1223" w:author="Thắng Đỗ" w:date="2021-05-27T09:31:00Z">
        <w:r>
          <w:br w:type="page"/>
        </w:r>
      </w:ins>
    </w:p>
    <w:p w:rsidR="00397B33" w:rsidRDefault="00397B33">
      <w:pPr>
        <w:rPr>
          <w:ins w:id="1224" w:author="Thắng Đỗ" w:date="2021-05-27T09:31:00Z"/>
        </w:rPr>
        <w:pPrChange w:id="1225" w:author="Thắng Đỗ" w:date="2021-05-27T09:31:00Z">
          <w:pPr>
            <w:pStyle w:val="ListParagraph"/>
            <w:numPr>
              <w:ilvl w:val="1"/>
              <w:numId w:val="6"/>
            </w:numPr>
            <w:ind w:hanging="360"/>
          </w:pPr>
        </w:pPrChange>
      </w:pPr>
    </w:p>
    <w:p w:rsidR="00397B33" w:rsidRPr="00397B33" w:rsidRDefault="00397B33">
      <w:pPr>
        <w:rPr>
          <w:moveTo w:id="1226" w:author="Thắng Đỗ" w:date="2021-05-06T20:31:00Z"/>
          <w:rPrChange w:id="1227" w:author="Thắng Đỗ" w:date="2021-05-27T09:31:00Z">
            <w:rPr>
              <w:moveTo w:id="1228" w:author="Thắng Đỗ" w:date="2021-05-06T20:31:00Z"/>
              <w:sz w:val="36"/>
              <w:szCs w:val="36"/>
            </w:rPr>
          </w:rPrChange>
        </w:rPr>
        <w:pPrChange w:id="1229" w:author="Thắng Đỗ" w:date="2021-05-27T09:31:00Z">
          <w:pPr>
            <w:pStyle w:val="ListParagraph"/>
            <w:numPr>
              <w:ilvl w:val="1"/>
              <w:numId w:val="6"/>
            </w:numPr>
            <w:ind w:hanging="360"/>
          </w:pPr>
        </w:pPrChange>
      </w:pPr>
    </w:p>
    <w:p w:rsidR="00AC50C4" w:rsidRPr="00397B33" w:rsidRDefault="00AC50C4">
      <w:pPr>
        <w:pStyle w:val="ListParagraph"/>
        <w:numPr>
          <w:ilvl w:val="1"/>
          <w:numId w:val="6"/>
        </w:numPr>
        <w:outlineLvl w:val="1"/>
        <w:rPr>
          <w:ins w:id="1230" w:author="Thắng Đỗ" w:date="2021-05-27T09:30:00Z"/>
          <w:b/>
          <w:sz w:val="36"/>
          <w:szCs w:val="36"/>
          <w:rPrChange w:id="1231" w:author="Thắng Đỗ" w:date="2021-05-27T09:30:00Z">
            <w:rPr>
              <w:ins w:id="1232" w:author="Thắng Đỗ" w:date="2021-05-27T09:30:00Z"/>
              <w:b/>
              <w:sz w:val="28"/>
              <w:szCs w:val="28"/>
            </w:rPr>
          </w:rPrChange>
        </w:rPr>
        <w:pPrChange w:id="1233" w:author="Thắng Đỗ" w:date="2021-05-06T20:33:00Z">
          <w:pPr>
            <w:pStyle w:val="ListParagraph"/>
            <w:numPr>
              <w:ilvl w:val="1"/>
              <w:numId w:val="6"/>
            </w:numPr>
            <w:ind w:hanging="360"/>
          </w:pPr>
        </w:pPrChange>
      </w:pPr>
      <w:bookmarkStart w:id="1234" w:name="_Toc73516937"/>
      <w:moveTo w:id="1235" w:author="Thắng Đỗ" w:date="2021-05-06T20:31:00Z">
        <w:r w:rsidRPr="00A6692F">
          <w:rPr>
            <w:b/>
            <w:sz w:val="28"/>
            <w:szCs w:val="28"/>
            <w:rPrChange w:id="1236" w:author="Thắng Đỗ" w:date="2021-05-07T21:31:00Z">
              <w:rPr>
                <w:sz w:val="28"/>
                <w:szCs w:val="28"/>
              </w:rPr>
            </w:rPrChange>
          </w:rPr>
          <w:t>Mô hình hóa yêu cầu – biểu đồ Use-Case</w:t>
        </w:r>
      </w:moveTo>
      <w:bookmarkEnd w:id="1234"/>
    </w:p>
    <w:p w:rsidR="00397B33" w:rsidRPr="00397B33" w:rsidRDefault="00397B33">
      <w:pPr>
        <w:pStyle w:val="ListParagraph"/>
        <w:ind w:left="360" w:firstLine="720"/>
        <w:rPr>
          <w:ins w:id="1237" w:author="Thắng Đỗ" w:date="2021-05-08T20:07:00Z"/>
          <w:sz w:val="36"/>
          <w:szCs w:val="36"/>
          <w:rPrChange w:id="1238" w:author="Thắng Đỗ" w:date="2021-05-27T09:30:00Z">
            <w:rPr>
              <w:ins w:id="1239" w:author="Thắng Đỗ" w:date="2021-05-08T20:07:00Z"/>
              <w:b/>
              <w:sz w:val="28"/>
              <w:szCs w:val="28"/>
            </w:rPr>
          </w:rPrChange>
        </w:rPr>
        <w:pPrChange w:id="1240" w:author="Thắng Đỗ" w:date="2021-05-27T09:41:00Z">
          <w:pPr>
            <w:pStyle w:val="ListParagraph"/>
            <w:numPr>
              <w:ilvl w:val="1"/>
              <w:numId w:val="6"/>
            </w:numPr>
            <w:ind w:hanging="360"/>
          </w:pPr>
        </w:pPrChange>
      </w:pPr>
      <w:ins w:id="1241" w:author="Thắng Đỗ" w:date="2021-05-27T09:30:00Z">
        <w:r>
          <w:rPr>
            <w:sz w:val="28"/>
            <w:szCs w:val="28"/>
          </w:rPr>
          <w:t>Sau khi phân tích rõ về chức năng và nhiệm vụ của tưng use-case ta</w:t>
        </w:r>
      </w:ins>
      <w:ins w:id="1242" w:author="Thắng Đỗ" w:date="2021-05-27T09:31:00Z">
        <w:r>
          <w:rPr>
            <w:sz w:val="28"/>
            <w:szCs w:val="28"/>
          </w:rPr>
          <w:t xml:space="preserve"> được biểu đồ Use-</w:t>
        </w:r>
      </w:ins>
      <w:ins w:id="1243" w:author="Thắng Đỗ" w:date="2021-05-27T09:32:00Z">
        <w:r>
          <w:rPr>
            <w:sz w:val="28"/>
            <w:szCs w:val="28"/>
          </w:rPr>
          <w:t>Case như hình dưới:</w:t>
        </w:r>
      </w:ins>
    </w:p>
    <w:p w:rsidR="00101CF8" w:rsidRPr="00397B33" w:rsidRDefault="00101CF8">
      <w:pPr>
        <w:rPr>
          <w:ins w:id="1244" w:author="Thắng Đỗ" w:date="2021-05-08T20:04:00Z"/>
          <w:b/>
          <w:sz w:val="36"/>
          <w:szCs w:val="36"/>
          <w:rPrChange w:id="1245" w:author="Thắng Đỗ" w:date="2021-05-27T09:31:00Z">
            <w:rPr>
              <w:ins w:id="1246" w:author="Thắng Đỗ" w:date="2021-05-08T20:04:00Z"/>
              <w:b/>
              <w:sz w:val="28"/>
              <w:szCs w:val="28"/>
            </w:rPr>
          </w:rPrChange>
        </w:rPr>
        <w:pPrChange w:id="1247" w:author="Thắng Đỗ" w:date="2021-05-27T09:31:00Z">
          <w:pPr>
            <w:pStyle w:val="ListParagraph"/>
            <w:numPr>
              <w:ilvl w:val="1"/>
              <w:numId w:val="6"/>
            </w:numPr>
            <w:ind w:hanging="360"/>
          </w:pPr>
        </w:pPrChange>
      </w:pPr>
    </w:p>
    <w:p w:rsidR="00B9079E" w:rsidRDefault="00B9079E">
      <w:pPr>
        <w:pStyle w:val="ListParagraph"/>
        <w:rPr>
          <w:ins w:id="1248" w:author="Thắng Đỗ" w:date="2021-05-08T20:04:00Z"/>
          <w:b/>
          <w:sz w:val="28"/>
          <w:szCs w:val="28"/>
        </w:rPr>
        <w:pPrChange w:id="1249" w:author="Thắng Đỗ" w:date="2021-05-27T08:50:00Z">
          <w:pPr>
            <w:pStyle w:val="ListParagraph"/>
            <w:numPr>
              <w:ilvl w:val="1"/>
              <w:numId w:val="6"/>
            </w:numPr>
            <w:ind w:hanging="360"/>
          </w:pPr>
        </w:pPrChange>
      </w:pPr>
    </w:p>
    <w:p w:rsidR="00B9079E" w:rsidRPr="00FF488F" w:rsidRDefault="00B9079E">
      <w:pPr>
        <w:pStyle w:val="ListParagraph"/>
        <w:rPr>
          <w:ins w:id="1250" w:author="Thắng Đỗ" w:date="2021-05-08T11:39:00Z"/>
          <w:b/>
          <w:sz w:val="36"/>
          <w:szCs w:val="36"/>
          <w:rPrChange w:id="1251" w:author="Thắng Đỗ" w:date="2021-05-08T11:39:00Z">
            <w:rPr>
              <w:ins w:id="1252" w:author="Thắng Đỗ" w:date="2021-05-08T11:39:00Z"/>
              <w:b/>
              <w:sz w:val="28"/>
              <w:szCs w:val="28"/>
            </w:rPr>
          </w:rPrChange>
        </w:rPr>
        <w:pPrChange w:id="1253" w:author="Thắng Đỗ" w:date="2021-05-27T08:50:00Z">
          <w:pPr>
            <w:pStyle w:val="ListParagraph"/>
            <w:numPr>
              <w:ilvl w:val="1"/>
              <w:numId w:val="6"/>
            </w:numPr>
            <w:ind w:hanging="360"/>
          </w:pPr>
        </w:pPrChange>
      </w:pPr>
      <w:ins w:id="1254" w:author="Thắng Đỗ" w:date="2021-05-08T20:04:00Z">
        <w:r>
          <w:rPr>
            <w:b/>
            <w:noProof/>
            <w:sz w:val="36"/>
            <w:szCs w:val="36"/>
          </w:rPr>
          <w:drawing>
            <wp:inline distT="0" distB="0" distL="0" distR="0" wp14:anchorId="013633B5" wp14:editId="176A62C6">
              <wp:extent cx="5733415" cy="3870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1.png"/>
                      <pic:cNvPicPr/>
                    </pic:nvPicPr>
                    <pic:blipFill>
                      <a:blip r:embed="rId9">
                        <a:extLst>
                          <a:ext uri="{28A0092B-C50C-407E-A947-70E740481C1C}">
                            <a14:useLocalDpi xmlns:a14="http://schemas.microsoft.com/office/drawing/2010/main" val="0"/>
                          </a:ext>
                        </a:extLst>
                      </a:blip>
                      <a:stretch>
                        <a:fillRect/>
                      </a:stretch>
                    </pic:blipFill>
                    <pic:spPr>
                      <a:xfrm>
                        <a:off x="0" y="0"/>
                        <a:ext cx="5733415" cy="3870325"/>
                      </a:xfrm>
                      <a:prstGeom prst="rect">
                        <a:avLst/>
                      </a:prstGeom>
                    </pic:spPr>
                  </pic:pic>
                </a:graphicData>
              </a:graphic>
            </wp:inline>
          </w:drawing>
        </w:r>
      </w:ins>
    </w:p>
    <w:p w:rsidR="00FF488F" w:rsidRDefault="00B9079E">
      <w:pPr>
        <w:pStyle w:val="ListParagraph"/>
        <w:outlineLvl w:val="1"/>
        <w:rPr>
          <w:ins w:id="1255" w:author="Thắng Đỗ" w:date="2021-05-08T20:06:00Z"/>
          <w:b/>
          <w:sz w:val="36"/>
          <w:szCs w:val="36"/>
        </w:rPr>
        <w:pPrChange w:id="1256" w:author="Thắng Đỗ" w:date="2021-05-08T20:05:00Z">
          <w:pPr>
            <w:pStyle w:val="ListParagraph"/>
            <w:numPr>
              <w:ilvl w:val="1"/>
              <w:numId w:val="6"/>
            </w:numPr>
            <w:ind w:hanging="360"/>
          </w:pPr>
        </w:pPrChange>
      </w:pPr>
      <w:ins w:id="1257" w:author="Thắng Đỗ" w:date="2021-05-08T20:05:00Z">
        <w:r>
          <w:rPr>
            <w:b/>
            <w:sz w:val="36"/>
            <w:szCs w:val="36"/>
          </w:rPr>
          <w:br w:type="page"/>
        </w:r>
      </w:ins>
    </w:p>
    <w:p w:rsidR="00B9079E" w:rsidRDefault="00B9079E">
      <w:pPr>
        <w:pStyle w:val="ListParagraph"/>
        <w:numPr>
          <w:ilvl w:val="1"/>
          <w:numId w:val="6"/>
        </w:numPr>
        <w:outlineLvl w:val="1"/>
        <w:rPr>
          <w:ins w:id="1258" w:author="Thắng Đỗ" w:date="2021-05-27T09:32:00Z"/>
          <w:b/>
        </w:rPr>
        <w:pPrChange w:id="1259" w:author="Thắng Đỗ" w:date="2021-05-08T20:06:00Z">
          <w:pPr>
            <w:pStyle w:val="ListParagraph"/>
            <w:numPr>
              <w:ilvl w:val="1"/>
              <w:numId w:val="6"/>
            </w:numPr>
            <w:ind w:hanging="360"/>
          </w:pPr>
        </w:pPrChange>
      </w:pPr>
      <w:bookmarkStart w:id="1260" w:name="_Toc73516938"/>
      <w:ins w:id="1261" w:author="Thắng Đỗ" w:date="2021-05-08T20:06:00Z">
        <w:r w:rsidRPr="00B9079E">
          <w:rPr>
            <w:b/>
            <w:rPrChange w:id="1262" w:author="Thắng Đỗ" w:date="2021-05-08T20:07:00Z">
              <w:rPr>
                <w:b/>
                <w:sz w:val="36"/>
                <w:szCs w:val="36"/>
              </w:rPr>
            </w:rPrChange>
          </w:rPr>
          <w:lastRenderedPageBreak/>
          <w:t>M</w:t>
        </w:r>
      </w:ins>
      <w:ins w:id="1263" w:author="Thắng Đỗ" w:date="2021-05-08T20:07:00Z">
        <w:r w:rsidRPr="00B9079E">
          <w:rPr>
            <w:b/>
            <w:rPrChange w:id="1264" w:author="Thắng Đỗ" w:date="2021-05-08T20:07:00Z">
              <w:rPr>
                <w:b/>
                <w:sz w:val="36"/>
                <w:szCs w:val="36"/>
              </w:rPr>
            </w:rPrChange>
          </w:rPr>
          <w:t>ô hình hóa cấu trúc – Biểu đồ class</w:t>
        </w:r>
      </w:ins>
      <w:bookmarkEnd w:id="1260"/>
    </w:p>
    <w:p w:rsidR="00AC411C" w:rsidRPr="00AC411C" w:rsidRDefault="00AC411C">
      <w:pPr>
        <w:pStyle w:val="ListParagraph"/>
        <w:numPr>
          <w:ilvl w:val="2"/>
          <w:numId w:val="6"/>
        </w:numPr>
        <w:ind w:left="1350" w:hanging="540"/>
        <w:outlineLvl w:val="2"/>
        <w:rPr>
          <w:ins w:id="1265" w:author="Thắng Đỗ" w:date="2021-05-27T09:40:00Z"/>
          <w:b/>
          <w:rPrChange w:id="1266" w:author="Thắng Đỗ" w:date="2021-05-27T09:40:00Z">
            <w:rPr>
              <w:ins w:id="1267" w:author="Thắng Đỗ" w:date="2021-05-27T09:40:00Z"/>
            </w:rPr>
          </w:rPrChange>
        </w:rPr>
        <w:pPrChange w:id="1268" w:author="Thắng Đỗ" w:date="2021-05-27T09:41:00Z">
          <w:pPr>
            <w:pStyle w:val="ListParagraph"/>
            <w:numPr>
              <w:ilvl w:val="1"/>
              <w:numId w:val="6"/>
            </w:numPr>
            <w:ind w:hanging="360"/>
          </w:pPr>
        </w:pPrChange>
      </w:pPr>
      <w:bookmarkStart w:id="1269" w:name="_Toc73516939"/>
      <w:ins w:id="1270" w:author="Thắng Đỗ" w:date="2021-05-27T09:32:00Z">
        <w:r>
          <w:t>Phân tích</w:t>
        </w:r>
      </w:ins>
      <w:bookmarkEnd w:id="1269"/>
    </w:p>
    <w:p w:rsidR="00AC411C" w:rsidRDefault="00AC411C" w:rsidP="00AC411C">
      <w:pPr>
        <w:pStyle w:val="ListParagraph"/>
        <w:ind w:left="1350"/>
        <w:rPr>
          <w:ins w:id="1271" w:author="Thắng Đỗ" w:date="2021-05-27T09:41:00Z"/>
        </w:rPr>
      </w:pPr>
      <w:ins w:id="1272" w:author="Thắng Đỗ" w:date="2021-05-27T09:41:00Z">
        <w:r>
          <w:t>Sau quá trình phân tích yêu cầu, ta được danh sách các thực thể như sau:</w:t>
        </w:r>
      </w:ins>
    </w:p>
    <w:p w:rsidR="00AC411C" w:rsidRDefault="00AC411C" w:rsidP="00AC411C">
      <w:pPr>
        <w:pStyle w:val="ListParagraph"/>
        <w:numPr>
          <w:ilvl w:val="0"/>
          <w:numId w:val="24"/>
        </w:numPr>
        <w:rPr>
          <w:ins w:id="1273" w:author="Thắng Đỗ" w:date="2021-05-27T09:41:00Z"/>
        </w:rPr>
      </w:pPr>
      <w:ins w:id="1274" w:author="Thắng Đỗ" w:date="2021-05-27T09:41:00Z">
        <w:r>
          <w:t>User : Lưu thông tin tài khoản</w:t>
        </w:r>
      </w:ins>
    </w:p>
    <w:p w:rsidR="00AC411C" w:rsidRDefault="00AC411C" w:rsidP="00AC411C">
      <w:pPr>
        <w:pStyle w:val="ListParagraph"/>
        <w:numPr>
          <w:ilvl w:val="0"/>
          <w:numId w:val="24"/>
        </w:numPr>
        <w:rPr>
          <w:ins w:id="1275" w:author="Thắng Đỗ" w:date="2021-05-27T09:41:00Z"/>
        </w:rPr>
      </w:pPr>
      <w:ins w:id="1276" w:author="Thắng Đỗ" w:date="2021-05-27T09:41:00Z">
        <w:r>
          <w:t>CustomerType: Bảng phân loại khách hàng</w:t>
        </w:r>
      </w:ins>
    </w:p>
    <w:p w:rsidR="00AC411C" w:rsidRDefault="00AC411C" w:rsidP="00AC411C">
      <w:pPr>
        <w:pStyle w:val="ListParagraph"/>
        <w:numPr>
          <w:ilvl w:val="0"/>
          <w:numId w:val="24"/>
        </w:numPr>
        <w:rPr>
          <w:ins w:id="1277" w:author="Thắng Đỗ" w:date="2021-05-27T09:41:00Z"/>
        </w:rPr>
      </w:pPr>
      <w:ins w:id="1278" w:author="Thắng Đỗ" w:date="2021-05-27T09:41:00Z">
        <w:r>
          <w:t>Customer: Lưu thông tin khách hàng</w:t>
        </w:r>
      </w:ins>
    </w:p>
    <w:p w:rsidR="00AC411C" w:rsidRDefault="00AC411C" w:rsidP="00AC411C">
      <w:pPr>
        <w:pStyle w:val="ListParagraph"/>
        <w:numPr>
          <w:ilvl w:val="0"/>
          <w:numId w:val="24"/>
        </w:numPr>
        <w:rPr>
          <w:ins w:id="1279" w:author="Thắng Đỗ" w:date="2021-05-27T09:41:00Z"/>
        </w:rPr>
      </w:pPr>
      <w:ins w:id="1280" w:author="Thắng Đỗ" w:date="2021-05-27T09:41:00Z">
        <w:r>
          <w:t>PrompotionType: Phân loại mã giảm giá</w:t>
        </w:r>
      </w:ins>
    </w:p>
    <w:p w:rsidR="00AC411C" w:rsidRDefault="00AC411C" w:rsidP="00AC411C">
      <w:pPr>
        <w:pStyle w:val="ListParagraph"/>
        <w:numPr>
          <w:ilvl w:val="0"/>
          <w:numId w:val="24"/>
        </w:numPr>
        <w:rPr>
          <w:ins w:id="1281" w:author="Thắng Đỗ" w:date="2021-05-27T09:41:00Z"/>
        </w:rPr>
      </w:pPr>
      <w:ins w:id="1282" w:author="Thắng Đỗ" w:date="2021-05-27T09:41:00Z">
        <w:r>
          <w:t>Promotion: Lưu thông tin mã giảm giá</w:t>
        </w:r>
      </w:ins>
    </w:p>
    <w:p w:rsidR="00AC411C" w:rsidRDefault="00AC411C" w:rsidP="00AC411C">
      <w:pPr>
        <w:pStyle w:val="ListParagraph"/>
        <w:numPr>
          <w:ilvl w:val="0"/>
          <w:numId w:val="24"/>
        </w:numPr>
        <w:rPr>
          <w:ins w:id="1283" w:author="Thắng Đỗ" w:date="2021-05-27T09:41:00Z"/>
        </w:rPr>
      </w:pPr>
      <w:ins w:id="1284" w:author="Thắng Đỗ" w:date="2021-05-27T09:41:00Z">
        <w:r>
          <w:t>GalleryType: Phân Loại thư viện ảnh</w:t>
        </w:r>
      </w:ins>
    </w:p>
    <w:p w:rsidR="00AC411C" w:rsidRDefault="00AC411C" w:rsidP="00AC411C">
      <w:pPr>
        <w:pStyle w:val="ListParagraph"/>
        <w:numPr>
          <w:ilvl w:val="0"/>
          <w:numId w:val="24"/>
        </w:numPr>
        <w:rPr>
          <w:ins w:id="1285" w:author="Thắng Đỗ" w:date="2021-05-27T09:41:00Z"/>
        </w:rPr>
      </w:pPr>
      <w:ins w:id="1286" w:author="Thắng Đỗ" w:date="2021-05-27T09:41:00Z">
        <w:r>
          <w:t>Gallery: Thư viện ảnh</w:t>
        </w:r>
      </w:ins>
    </w:p>
    <w:p w:rsidR="00AC411C" w:rsidRDefault="00AC411C" w:rsidP="00AC411C">
      <w:pPr>
        <w:pStyle w:val="ListParagraph"/>
        <w:numPr>
          <w:ilvl w:val="0"/>
          <w:numId w:val="24"/>
        </w:numPr>
        <w:rPr>
          <w:ins w:id="1287" w:author="Thắng Đỗ" w:date="2021-05-27T09:41:00Z"/>
        </w:rPr>
      </w:pPr>
      <w:ins w:id="1288" w:author="Thắng Đỗ" w:date="2021-05-27T09:41:00Z">
        <w:r>
          <w:t>Advartisement: Các bài đăng quảng cáo</w:t>
        </w:r>
      </w:ins>
    </w:p>
    <w:p w:rsidR="00AC411C" w:rsidRDefault="00AC411C" w:rsidP="00AC411C">
      <w:pPr>
        <w:pStyle w:val="ListParagraph"/>
        <w:numPr>
          <w:ilvl w:val="0"/>
          <w:numId w:val="24"/>
        </w:numPr>
        <w:rPr>
          <w:ins w:id="1289" w:author="Thắng Đỗ" w:date="2021-05-27T09:41:00Z"/>
        </w:rPr>
      </w:pPr>
      <w:ins w:id="1290" w:author="Thắng Đỗ" w:date="2021-05-27T09:41:00Z">
        <w:r>
          <w:t>AdType: Phân loại bài đăng</w:t>
        </w:r>
      </w:ins>
    </w:p>
    <w:p w:rsidR="00AC411C" w:rsidRDefault="00AC411C" w:rsidP="00AC411C">
      <w:pPr>
        <w:pStyle w:val="ListParagraph"/>
        <w:numPr>
          <w:ilvl w:val="0"/>
          <w:numId w:val="24"/>
        </w:numPr>
        <w:rPr>
          <w:ins w:id="1291" w:author="Thắng Đỗ" w:date="2021-05-27T09:41:00Z"/>
        </w:rPr>
      </w:pPr>
      <w:ins w:id="1292" w:author="Thắng Đỗ" w:date="2021-05-27T09:41:00Z">
        <w:r>
          <w:t>Comment: Bình luận</w:t>
        </w:r>
      </w:ins>
    </w:p>
    <w:p w:rsidR="00AC411C" w:rsidRDefault="00AC411C" w:rsidP="00AC411C">
      <w:pPr>
        <w:pStyle w:val="ListParagraph"/>
        <w:numPr>
          <w:ilvl w:val="0"/>
          <w:numId w:val="24"/>
        </w:numPr>
        <w:rPr>
          <w:ins w:id="1293" w:author="Thắng Đỗ" w:date="2021-05-27T09:41:00Z"/>
        </w:rPr>
      </w:pPr>
      <w:ins w:id="1294" w:author="Thắng Đỗ" w:date="2021-05-27T09:41:00Z">
        <w:r>
          <w:t>Booking: Thông tin đơn đặt phòng</w:t>
        </w:r>
      </w:ins>
    </w:p>
    <w:p w:rsidR="00AC411C" w:rsidRDefault="00AC411C" w:rsidP="00AC411C">
      <w:pPr>
        <w:pStyle w:val="ListParagraph"/>
        <w:numPr>
          <w:ilvl w:val="0"/>
          <w:numId w:val="24"/>
        </w:numPr>
        <w:rPr>
          <w:ins w:id="1295" w:author="Thắng Đỗ" w:date="2021-05-27T09:41:00Z"/>
        </w:rPr>
      </w:pPr>
      <w:ins w:id="1296" w:author="Thắng Đỗ" w:date="2021-05-27T09:41:00Z">
        <w:r>
          <w:t>RoomType: Phân loại phòng</w:t>
        </w:r>
      </w:ins>
    </w:p>
    <w:p w:rsidR="00AC411C" w:rsidRDefault="00AC411C" w:rsidP="00AC411C">
      <w:pPr>
        <w:pStyle w:val="ListParagraph"/>
        <w:numPr>
          <w:ilvl w:val="0"/>
          <w:numId w:val="24"/>
        </w:numPr>
        <w:rPr>
          <w:ins w:id="1297" w:author="Thắng Đỗ" w:date="2021-05-27T09:41:00Z"/>
        </w:rPr>
      </w:pPr>
      <w:ins w:id="1298" w:author="Thắng Đỗ" w:date="2021-05-27T09:41:00Z">
        <w:r>
          <w:t>Room: Lưu thông tin phòng</w:t>
        </w:r>
      </w:ins>
    </w:p>
    <w:p w:rsidR="00AC411C" w:rsidRDefault="00AC411C" w:rsidP="00AC411C">
      <w:pPr>
        <w:pStyle w:val="ListParagraph"/>
        <w:numPr>
          <w:ilvl w:val="0"/>
          <w:numId w:val="24"/>
        </w:numPr>
        <w:rPr>
          <w:ins w:id="1299" w:author="Thắng Đỗ" w:date="2021-05-27T09:41:00Z"/>
        </w:rPr>
      </w:pPr>
      <w:ins w:id="1300" w:author="Thắng Đỗ" w:date="2021-05-27T09:41:00Z">
        <w:r>
          <w:t>Payment: Lưu thông tin thanh toán</w:t>
        </w:r>
      </w:ins>
    </w:p>
    <w:p w:rsidR="00AC411C" w:rsidRDefault="00AC411C" w:rsidP="00AC411C">
      <w:pPr>
        <w:pStyle w:val="ListParagraph"/>
        <w:ind w:left="2070"/>
        <w:rPr>
          <w:ins w:id="1301" w:author="Thắng Đỗ" w:date="2021-05-27T09:41:00Z"/>
        </w:rPr>
      </w:pPr>
    </w:p>
    <w:p w:rsidR="00AC411C" w:rsidRPr="00AC411C" w:rsidRDefault="00AC411C">
      <w:pPr>
        <w:pStyle w:val="ListParagraph"/>
        <w:ind w:left="1350"/>
        <w:rPr>
          <w:ins w:id="1302" w:author="Thắng Đỗ" w:date="2021-05-27T09:40:00Z"/>
          <w:b/>
          <w:rPrChange w:id="1303" w:author="Thắng Đỗ" w:date="2021-05-27T09:40:00Z">
            <w:rPr>
              <w:ins w:id="1304" w:author="Thắng Đỗ" w:date="2021-05-27T09:40:00Z"/>
            </w:rPr>
          </w:rPrChange>
        </w:rPr>
        <w:pPrChange w:id="1305" w:author="Thắng Đỗ" w:date="2021-05-27T09:41:00Z">
          <w:pPr>
            <w:pStyle w:val="ListParagraph"/>
            <w:numPr>
              <w:ilvl w:val="1"/>
              <w:numId w:val="6"/>
            </w:numPr>
            <w:ind w:hanging="360"/>
          </w:pPr>
        </w:pPrChange>
      </w:pPr>
    </w:p>
    <w:p w:rsidR="00AC411C" w:rsidRPr="00AC411C" w:rsidRDefault="00AC411C">
      <w:pPr>
        <w:pStyle w:val="ListParagraph"/>
        <w:numPr>
          <w:ilvl w:val="2"/>
          <w:numId w:val="6"/>
        </w:numPr>
        <w:ind w:left="1350" w:hanging="540"/>
        <w:outlineLvl w:val="2"/>
        <w:rPr>
          <w:ins w:id="1306" w:author="Thắng Đỗ" w:date="2021-05-27T09:41:00Z"/>
          <w:b/>
          <w:rPrChange w:id="1307" w:author="Thắng Đỗ" w:date="2021-05-27T09:41:00Z">
            <w:rPr>
              <w:ins w:id="1308" w:author="Thắng Đỗ" w:date="2021-05-27T09:41:00Z"/>
            </w:rPr>
          </w:rPrChange>
        </w:rPr>
        <w:pPrChange w:id="1309" w:author="Thắng Đỗ" w:date="2021-05-27T09:41:00Z">
          <w:pPr>
            <w:pStyle w:val="ListParagraph"/>
            <w:numPr>
              <w:ilvl w:val="1"/>
              <w:numId w:val="6"/>
            </w:numPr>
            <w:ind w:hanging="360"/>
          </w:pPr>
        </w:pPrChange>
      </w:pPr>
      <w:bookmarkStart w:id="1310" w:name="_Toc73516940"/>
      <w:ins w:id="1311" w:author="Thắng Đỗ" w:date="2021-05-27T09:40:00Z">
        <w:r>
          <w:t>Biểu đồ lớp</w:t>
        </w:r>
      </w:ins>
      <w:bookmarkEnd w:id="1310"/>
    </w:p>
    <w:p w:rsidR="00AC411C" w:rsidRPr="00AC411C" w:rsidRDefault="00AC411C">
      <w:pPr>
        <w:pStyle w:val="ListParagraph"/>
        <w:ind w:left="1350"/>
        <w:rPr>
          <w:ins w:id="1312" w:author="Thắng Đỗ" w:date="2021-05-08T20:07:00Z"/>
          <w:b/>
          <w:rPrChange w:id="1313" w:author="Thắng Đỗ" w:date="2021-05-27T09:34:00Z">
            <w:rPr>
              <w:ins w:id="1314" w:author="Thắng Đỗ" w:date="2021-05-08T20:07:00Z"/>
            </w:rPr>
          </w:rPrChange>
        </w:rPr>
        <w:pPrChange w:id="1315" w:author="Thắng Đỗ" w:date="2021-05-27T09:41:00Z">
          <w:pPr>
            <w:pStyle w:val="ListParagraph"/>
            <w:numPr>
              <w:ilvl w:val="1"/>
              <w:numId w:val="6"/>
            </w:numPr>
            <w:ind w:hanging="360"/>
          </w:pPr>
        </w:pPrChange>
      </w:pPr>
    </w:p>
    <w:p w:rsidR="00AC411C" w:rsidRPr="00AC411C" w:rsidRDefault="00AC411C">
      <w:pPr>
        <w:pStyle w:val="ListParagraph"/>
        <w:ind w:left="360"/>
        <w:rPr>
          <w:ins w:id="1316" w:author="Thắng Đỗ" w:date="2021-05-08T20:07:00Z"/>
          <w:rPrChange w:id="1317" w:author="Thắng Đỗ" w:date="2021-05-27T09:40:00Z">
            <w:rPr>
              <w:ins w:id="1318" w:author="Thắng Đỗ" w:date="2021-05-08T20:07:00Z"/>
              <w:b/>
            </w:rPr>
          </w:rPrChange>
        </w:rPr>
        <w:pPrChange w:id="1319" w:author="Thắng Đỗ" w:date="2021-05-27T09:40:00Z">
          <w:pPr>
            <w:pStyle w:val="ListParagraph"/>
            <w:numPr>
              <w:ilvl w:val="1"/>
              <w:numId w:val="6"/>
            </w:numPr>
            <w:ind w:hanging="360"/>
          </w:pPr>
        </w:pPrChange>
      </w:pPr>
    </w:p>
    <w:p w:rsidR="00B9079E" w:rsidRDefault="00B9079E">
      <w:pPr>
        <w:pStyle w:val="ListParagraph"/>
        <w:rPr>
          <w:ins w:id="1320" w:author="Thắng Đỗ" w:date="2021-05-08T20:07:00Z"/>
          <w:b/>
        </w:rPr>
        <w:pPrChange w:id="1321" w:author="Thắng Đỗ" w:date="2021-05-27T08:50:00Z">
          <w:pPr>
            <w:pStyle w:val="ListParagraph"/>
            <w:numPr>
              <w:ilvl w:val="1"/>
              <w:numId w:val="6"/>
            </w:numPr>
            <w:ind w:hanging="360"/>
          </w:pPr>
        </w:pPrChange>
      </w:pPr>
      <w:ins w:id="1322" w:author="Thắng Đỗ" w:date="2021-05-08T20:07:00Z">
        <w:r>
          <w:rPr>
            <w:b/>
            <w:noProof/>
          </w:rPr>
          <w:drawing>
            <wp:inline distT="0" distB="0" distL="0" distR="0" wp14:anchorId="675C0C5D" wp14:editId="5153273C">
              <wp:extent cx="5733415" cy="2494915"/>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2494915"/>
                      </a:xfrm>
                      <a:prstGeom prst="rect">
                        <a:avLst/>
                      </a:prstGeom>
                    </pic:spPr>
                  </pic:pic>
                </a:graphicData>
              </a:graphic>
            </wp:inline>
          </w:drawing>
        </w:r>
      </w:ins>
    </w:p>
    <w:p w:rsidR="00B9079E" w:rsidRPr="00B9079E" w:rsidRDefault="00B9079E">
      <w:pPr>
        <w:pStyle w:val="ListParagraph"/>
        <w:rPr>
          <w:moveTo w:id="1323" w:author="Thắng Đỗ" w:date="2021-05-06T20:31:00Z"/>
          <w:b/>
          <w:rPrChange w:id="1324" w:author="Thắng Đỗ" w:date="2021-05-08T20:07:00Z">
            <w:rPr>
              <w:moveTo w:id="1325" w:author="Thắng Đỗ" w:date="2021-05-06T20:31:00Z"/>
              <w:sz w:val="36"/>
              <w:szCs w:val="36"/>
            </w:rPr>
          </w:rPrChange>
        </w:rPr>
        <w:pPrChange w:id="1326" w:author="Thắng Đỗ" w:date="2021-05-27T08:50:00Z">
          <w:pPr>
            <w:pStyle w:val="ListParagraph"/>
            <w:numPr>
              <w:ilvl w:val="1"/>
              <w:numId w:val="6"/>
            </w:numPr>
            <w:ind w:hanging="360"/>
          </w:pPr>
        </w:pPrChange>
      </w:pPr>
    </w:p>
    <w:p w:rsidR="00B9079E" w:rsidRDefault="00B9079E" w:rsidP="00B9079E">
      <w:pPr>
        <w:outlineLvl w:val="1"/>
        <w:rPr>
          <w:ins w:id="1327" w:author="Thắng Đỗ" w:date="2021-05-08T20:07:00Z"/>
          <w:b/>
          <w:sz w:val="28"/>
          <w:szCs w:val="28"/>
        </w:rPr>
      </w:pPr>
      <w:ins w:id="1328" w:author="Thắng Đỗ" w:date="2021-05-08T20:07:00Z">
        <w:r>
          <w:rPr>
            <w:b/>
            <w:sz w:val="28"/>
            <w:szCs w:val="28"/>
          </w:rPr>
          <w:br w:type="page"/>
        </w:r>
      </w:ins>
    </w:p>
    <w:p w:rsidR="00AC50C4" w:rsidRPr="00A6692F" w:rsidDel="00B9079E" w:rsidRDefault="00AC50C4">
      <w:pPr>
        <w:pStyle w:val="ListParagraph"/>
        <w:numPr>
          <w:ilvl w:val="1"/>
          <w:numId w:val="6"/>
        </w:numPr>
        <w:outlineLvl w:val="1"/>
        <w:rPr>
          <w:del w:id="1329" w:author="Thắng Đỗ" w:date="2021-05-08T20:05:00Z"/>
          <w:moveTo w:id="1330" w:author="Thắng Đỗ" w:date="2021-05-06T20:31:00Z"/>
          <w:b/>
          <w:sz w:val="28"/>
          <w:szCs w:val="28"/>
          <w:rPrChange w:id="1331" w:author="Thắng Đỗ" w:date="2021-05-07T21:31:00Z">
            <w:rPr>
              <w:del w:id="1332" w:author="Thắng Đỗ" w:date="2021-05-08T20:05:00Z"/>
              <w:moveTo w:id="1333" w:author="Thắng Đỗ" w:date="2021-05-06T20:31:00Z"/>
              <w:sz w:val="28"/>
              <w:szCs w:val="28"/>
            </w:rPr>
          </w:rPrChange>
        </w:rPr>
        <w:pPrChange w:id="1334" w:author="Thắng Đỗ" w:date="2021-05-06T20:33:00Z">
          <w:pPr>
            <w:pStyle w:val="ListParagraph"/>
            <w:numPr>
              <w:ilvl w:val="1"/>
              <w:numId w:val="6"/>
            </w:numPr>
            <w:ind w:hanging="360"/>
          </w:pPr>
        </w:pPrChange>
      </w:pPr>
      <w:moveTo w:id="1335" w:author="Thắng Đỗ" w:date="2021-05-06T20:31:00Z">
        <w:del w:id="1336" w:author="Thắng Đỗ" w:date="2021-05-08T20:06:00Z">
          <w:r w:rsidRPr="00A6692F" w:rsidDel="00B9079E">
            <w:rPr>
              <w:b/>
              <w:sz w:val="28"/>
              <w:szCs w:val="28"/>
              <w:rPrChange w:id="1337" w:author="Thắng Đỗ" w:date="2021-05-07T21:31:00Z">
                <w:rPr>
                  <w:sz w:val="28"/>
                  <w:szCs w:val="28"/>
                </w:rPr>
              </w:rPrChange>
            </w:rPr>
            <w:lastRenderedPageBreak/>
            <w:delText>Mô hình hóa cấu trúc – biểu đồ lớp</w:delText>
          </w:r>
        </w:del>
      </w:moveTo>
    </w:p>
    <w:p w:rsidR="00AC50C4" w:rsidRPr="00B9079E" w:rsidRDefault="00AC50C4">
      <w:pPr>
        <w:outlineLvl w:val="1"/>
        <w:rPr>
          <w:ins w:id="1338" w:author="Thắng Đỗ" w:date="2021-05-08T20:05:00Z"/>
          <w:sz w:val="28"/>
          <w:szCs w:val="28"/>
          <w:rPrChange w:id="1339" w:author="Thắng Đỗ" w:date="2021-05-08T20:06:00Z">
            <w:rPr>
              <w:ins w:id="1340" w:author="Thắng Đỗ" w:date="2021-05-08T20:05:00Z"/>
            </w:rPr>
          </w:rPrChange>
        </w:rPr>
        <w:pPrChange w:id="1341" w:author="Thắng Đỗ" w:date="2021-05-08T20:06:00Z">
          <w:pPr>
            <w:spacing w:after="160" w:line="259" w:lineRule="auto"/>
          </w:pPr>
        </w:pPrChange>
      </w:pPr>
      <w:moveTo w:id="1342" w:author="Thắng Đỗ" w:date="2021-05-06T20:31:00Z">
        <w:del w:id="1343" w:author="Thắng Đỗ" w:date="2021-05-08T20:06:00Z">
          <w:r w:rsidRPr="00B9079E" w:rsidDel="00B9079E">
            <w:rPr>
              <w:sz w:val="28"/>
              <w:szCs w:val="28"/>
              <w:rPrChange w:id="1344" w:author="Thắng Đỗ" w:date="2021-05-08T20:06:00Z">
                <w:rPr/>
              </w:rPrChange>
            </w:rPr>
            <w:br w:type="page"/>
          </w:r>
        </w:del>
      </w:moveTo>
    </w:p>
    <w:p w:rsidR="00B9079E" w:rsidRPr="00A6692F" w:rsidDel="00B9079E" w:rsidRDefault="00B9079E" w:rsidP="00AC50C4">
      <w:pPr>
        <w:spacing w:after="160" w:line="259" w:lineRule="auto"/>
        <w:rPr>
          <w:del w:id="1345" w:author="Thắng Đỗ" w:date="2021-05-08T20:06:00Z"/>
          <w:moveTo w:id="1346" w:author="Thắng Đỗ" w:date="2021-05-06T20:31:00Z"/>
          <w:sz w:val="28"/>
          <w:szCs w:val="28"/>
        </w:rPr>
      </w:pPr>
      <w:bookmarkStart w:id="1347" w:name="_Toc72997791"/>
      <w:bookmarkStart w:id="1348" w:name="_Toc72997829"/>
      <w:bookmarkStart w:id="1349" w:name="_Toc72997884"/>
      <w:bookmarkStart w:id="1350" w:name="_Toc73516941"/>
      <w:bookmarkEnd w:id="1347"/>
      <w:bookmarkEnd w:id="1348"/>
      <w:bookmarkEnd w:id="1349"/>
      <w:bookmarkEnd w:id="1350"/>
    </w:p>
    <w:p w:rsidR="00AC50C4" w:rsidRPr="00A6692F" w:rsidRDefault="00AC50C4">
      <w:pPr>
        <w:pStyle w:val="ListParagraph"/>
        <w:numPr>
          <w:ilvl w:val="0"/>
          <w:numId w:val="6"/>
        </w:numPr>
        <w:jc w:val="center"/>
        <w:outlineLvl w:val="0"/>
        <w:rPr>
          <w:moveTo w:id="1351" w:author="Thắng Đỗ" w:date="2021-05-06T20:31:00Z"/>
          <w:sz w:val="36"/>
          <w:szCs w:val="36"/>
        </w:rPr>
        <w:pPrChange w:id="1352" w:author="Thắng Đỗ" w:date="2021-05-06T20:33:00Z">
          <w:pPr>
            <w:pStyle w:val="ListParagraph"/>
            <w:numPr>
              <w:numId w:val="6"/>
            </w:numPr>
            <w:ind w:left="360" w:hanging="360"/>
            <w:jc w:val="center"/>
          </w:pPr>
        </w:pPrChange>
      </w:pPr>
      <w:bookmarkStart w:id="1353" w:name="_Toc73516942"/>
      <w:moveTo w:id="1354" w:author="Thắng Đỗ" w:date="2021-05-06T20:31:00Z">
        <w:r w:rsidRPr="00A6692F">
          <w:rPr>
            <w:sz w:val="36"/>
            <w:szCs w:val="36"/>
          </w:rPr>
          <w:t>XÂY DỰNG WEBSITE</w:t>
        </w:r>
        <w:bookmarkEnd w:id="1353"/>
      </w:moveTo>
    </w:p>
    <w:p w:rsidR="00AC50C4" w:rsidRPr="00A6692F" w:rsidRDefault="00AC50C4" w:rsidP="00AC50C4">
      <w:pPr>
        <w:pStyle w:val="ListParagraph"/>
        <w:ind w:left="360"/>
        <w:rPr>
          <w:moveTo w:id="1355" w:author="Thắng Đỗ" w:date="2021-05-06T20:31:00Z"/>
          <w:sz w:val="36"/>
          <w:szCs w:val="36"/>
        </w:rPr>
      </w:pPr>
    </w:p>
    <w:p w:rsidR="00AC50C4" w:rsidRPr="00A6692F" w:rsidRDefault="00AC50C4" w:rsidP="00AC50C4">
      <w:pPr>
        <w:pStyle w:val="ListParagraph"/>
        <w:ind w:left="360"/>
        <w:rPr>
          <w:moveTo w:id="1356" w:author="Thắng Đỗ" w:date="2021-05-06T20:31:00Z"/>
          <w:sz w:val="36"/>
          <w:szCs w:val="36"/>
        </w:rPr>
      </w:pPr>
    </w:p>
    <w:p w:rsidR="00AC50C4" w:rsidRPr="00A6692F" w:rsidRDefault="00AC50C4" w:rsidP="00AC50C4">
      <w:pPr>
        <w:pStyle w:val="ListParagraph"/>
        <w:ind w:left="360"/>
        <w:rPr>
          <w:moveTo w:id="1357" w:author="Thắng Đỗ" w:date="2021-05-06T20:31:00Z"/>
          <w:sz w:val="36"/>
          <w:szCs w:val="36"/>
        </w:rPr>
      </w:pPr>
    </w:p>
    <w:p w:rsidR="00AC50C4" w:rsidRPr="00286CEF" w:rsidRDefault="00AC50C4">
      <w:pPr>
        <w:pStyle w:val="ListParagraph"/>
        <w:numPr>
          <w:ilvl w:val="1"/>
          <w:numId w:val="6"/>
        </w:numPr>
        <w:outlineLvl w:val="1"/>
        <w:rPr>
          <w:ins w:id="1358" w:author="Thắng Đỗ" w:date="2021-05-27T08:42:00Z"/>
          <w:sz w:val="36"/>
          <w:szCs w:val="36"/>
          <w:rPrChange w:id="1359" w:author="Thắng Đỗ" w:date="2021-05-27T08:42:00Z">
            <w:rPr>
              <w:ins w:id="1360" w:author="Thắng Đỗ" w:date="2021-05-27T08:42:00Z"/>
              <w:sz w:val="28"/>
              <w:szCs w:val="28"/>
            </w:rPr>
          </w:rPrChange>
        </w:rPr>
        <w:pPrChange w:id="1361" w:author="Thắng Đỗ" w:date="2021-05-06T20:33:00Z">
          <w:pPr>
            <w:pStyle w:val="ListParagraph"/>
            <w:numPr>
              <w:ilvl w:val="1"/>
              <w:numId w:val="6"/>
            </w:numPr>
            <w:ind w:hanging="360"/>
          </w:pPr>
        </w:pPrChange>
      </w:pPr>
      <w:bookmarkStart w:id="1362" w:name="_Toc73516943"/>
      <w:moveTo w:id="1363" w:author="Thắng Đỗ" w:date="2021-05-06T20:31:00Z">
        <w:r w:rsidRPr="00A6692F">
          <w:rPr>
            <w:sz w:val="28"/>
            <w:szCs w:val="28"/>
          </w:rPr>
          <w:t>Lựa chọn công cụ, công nghệ</w:t>
        </w:r>
      </w:moveTo>
      <w:bookmarkEnd w:id="1362"/>
    </w:p>
    <w:p w:rsidR="00EC027D" w:rsidRPr="00712C79" w:rsidRDefault="00286CEF">
      <w:pPr>
        <w:pStyle w:val="ListParagraph"/>
        <w:numPr>
          <w:ilvl w:val="2"/>
          <w:numId w:val="6"/>
        </w:numPr>
        <w:ind w:left="900" w:hanging="270"/>
        <w:outlineLvl w:val="2"/>
        <w:rPr>
          <w:ins w:id="1364" w:author="Thắng Đỗ" w:date="2021-05-31T21:31:00Z"/>
          <w:sz w:val="36"/>
          <w:szCs w:val="36"/>
          <w:rPrChange w:id="1365" w:author="Thắng Đỗ" w:date="2021-05-31T21:31:00Z">
            <w:rPr>
              <w:ins w:id="1366" w:author="Thắng Đỗ" w:date="2021-05-31T21:31:00Z"/>
              <w:szCs w:val="26"/>
            </w:rPr>
          </w:rPrChange>
        </w:rPr>
        <w:pPrChange w:id="1367" w:author="Thắng Đỗ" w:date="2021-05-31T21:26:00Z">
          <w:pPr>
            <w:pStyle w:val="NormalWeb"/>
          </w:pPr>
        </w:pPrChange>
      </w:pPr>
      <w:bookmarkStart w:id="1368" w:name="_Toc73516944"/>
      <w:ins w:id="1369" w:author="Thắng Đỗ" w:date="2021-05-27T08:43:00Z">
        <w:r>
          <w:t>Giới thiệu về ASP.Net và hệ quản trị CSDL SQL Server</w:t>
        </w:r>
      </w:ins>
      <w:bookmarkEnd w:id="1368"/>
    </w:p>
    <w:p w:rsidR="00712C79" w:rsidRPr="00CE0604" w:rsidRDefault="00712C79">
      <w:pPr>
        <w:pStyle w:val="ListParagraph"/>
        <w:numPr>
          <w:ilvl w:val="3"/>
          <w:numId w:val="6"/>
        </w:numPr>
        <w:ind w:left="1620" w:hanging="630"/>
        <w:outlineLvl w:val="2"/>
        <w:rPr>
          <w:ins w:id="1370" w:author="Thắng Đỗ" w:date="2021-05-31T21:26:00Z"/>
        </w:rPr>
        <w:pPrChange w:id="1371" w:author="Thắng Đỗ" w:date="2021-05-31T21:31:00Z">
          <w:pPr>
            <w:pStyle w:val="NormalWeb"/>
          </w:pPr>
        </w:pPrChange>
      </w:pPr>
      <w:bookmarkStart w:id="1372" w:name="_Toc73516945"/>
      <w:ins w:id="1373" w:author="Thắng Đỗ" w:date="2021-05-31T21:31:00Z">
        <w:r w:rsidRPr="00CE0604">
          <w:t>ASP.NET MVC</w:t>
        </w:r>
      </w:ins>
      <w:bookmarkEnd w:id="1372"/>
    </w:p>
    <w:p w:rsidR="00EC027D" w:rsidRPr="00EC027D" w:rsidRDefault="00EC027D">
      <w:pPr>
        <w:pStyle w:val="ListParagraph"/>
        <w:ind w:left="990" w:firstLine="540"/>
        <w:rPr>
          <w:ins w:id="1374" w:author="Thắng Đỗ" w:date="2021-05-31T21:25:00Z"/>
          <w:rPrChange w:id="1375" w:author="Thắng Đỗ" w:date="2021-05-31T21:27:00Z">
            <w:rPr>
              <w:ins w:id="1376" w:author="Thắng Đỗ" w:date="2021-05-31T21:25:00Z"/>
            </w:rPr>
          </w:rPrChange>
        </w:rPr>
        <w:pPrChange w:id="1377" w:author="Thắng Đỗ" w:date="2021-05-31T21:34:00Z">
          <w:pPr>
            <w:pStyle w:val="NormalWeb"/>
          </w:pPr>
        </w:pPrChange>
      </w:pPr>
      <w:ins w:id="1378" w:author="Thắng Đỗ" w:date="2021-05-31T21:25:00Z">
        <w:r w:rsidRPr="00EC027D">
          <w:rPr>
            <w:rStyle w:val="Strong"/>
            <w:b w:val="0"/>
            <w:rPrChange w:id="1379" w:author="Thắng Đỗ" w:date="2021-05-31T21:27:00Z">
              <w:rPr>
                <w:rStyle w:val="Strong"/>
              </w:rPr>
            </w:rPrChange>
          </w:rPr>
          <w:t xml:space="preserve">ASP.NET </w:t>
        </w:r>
      </w:ins>
      <w:ins w:id="1380" w:author="Thắng Đỗ" w:date="2021-05-31T21:27:00Z">
        <w:r w:rsidRPr="00EC027D">
          <w:rPr>
            <w:rStyle w:val="Strong"/>
            <w:rPrChange w:id="1381" w:author="Thắng Đỗ" w:date="2021-05-31T21:27:00Z">
              <w:rPr>
                <w:rStyle w:val="Hyperlink"/>
                <w:b w:val="0"/>
                <w:bCs/>
              </w:rPr>
            </w:rPrChange>
          </w:rPr>
          <w:t>MVC</w:t>
        </w:r>
      </w:ins>
      <w:ins w:id="1382" w:author="Thắng Đỗ" w:date="2021-05-31T21:25:00Z">
        <w:r w:rsidRPr="00CE0604">
          <w:t xml:space="preserve"> là mộ</w:t>
        </w:r>
        <w:r w:rsidRPr="00EC027D">
          <w:rPr>
            <w:rPrChange w:id="1383" w:author="Thắng Đỗ" w:date="2021-05-31T21:27:00Z">
              <w:rPr/>
            </w:rPrChange>
          </w:rPr>
          <w:t xml:space="preserve">t framework web được phát triển bởi Microsoft, thực thi mô hình </w:t>
        </w:r>
      </w:ins>
      <w:ins w:id="1384" w:author="Thắng Đỗ" w:date="2021-05-31T21:28:00Z">
        <w:r w:rsidRPr="00EC027D">
          <w:rPr>
            <w:rPrChange w:id="1385" w:author="Thắng Đỗ" w:date="2021-05-31T21:28:00Z">
              <w:rPr>
                <w:rStyle w:val="Hyperlink"/>
              </w:rPr>
            </w:rPrChange>
          </w:rPr>
          <w:t>MVC</w:t>
        </w:r>
      </w:ins>
      <w:ins w:id="1386" w:author="Thắng Đỗ" w:date="2021-05-31T21:25:00Z">
        <w:r w:rsidRPr="00CE0604">
          <w:t xml:space="preserve"> (model–view–controller). ASP.NET </w:t>
        </w:r>
      </w:ins>
      <w:ins w:id="1387" w:author="Thắng Đỗ" w:date="2021-05-31T21:28:00Z">
        <w:r w:rsidRPr="00EC027D">
          <w:rPr>
            <w:rPrChange w:id="1388" w:author="Thắng Đỗ" w:date="2021-05-31T21:28:00Z">
              <w:rPr>
                <w:rStyle w:val="Hyperlink"/>
              </w:rPr>
            </w:rPrChange>
          </w:rPr>
          <w:t>MVC</w:t>
        </w:r>
      </w:ins>
      <w:ins w:id="1389" w:author="Thắng Đỗ" w:date="2021-05-31T21:25:00Z">
        <w:r w:rsidRPr="00CE0604">
          <w:t xml:space="preserve"> là 1 phầ</w:t>
        </w:r>
        <w:r w:rsidRPr="00EC027D">
          <w:rPr>
            <w:rPrChange w:id="1390" w:author="Thắng Đỗ" w:date="2021-05-31T21:27:00Z">
              <w:rPr/>
            </w:rPrChange>
          </w:rPr>
          <w:t xml:space="preserve">n mềm mã mở, tách rời với thành phần độc quyền ASP.NET Web Forms. ASP.NET </w:t>
        </w:r>
      </w:ins>
      <w:ins w:id="1391" w:author="Thắng Đỗ" w:date="2021-05-31T21:28:00Z">
        <w:r w:rsidRPr="00EC027D">
          <w:rPr>
            <w:rPrChange w:id="1392" w:author="Thắng Đỗ" w:date="2021-05-31T21:28:00Z">
              <w:rPr>
                <w:rStyle w:val="Hyperlink"/>
              </w:rPr>
            </w:rPrChange>
          </w:rPr>
          <w:t>MVC</w:t>
        </w:r>
      </w:ins>
      <w:ins w:id="1393" w:author="Thắng Đỗ" w:date="2021-05-31T21:25:00Z">
        <w:r w:rsidRPr="00CE0604">
          <w:t xml:space="preserve"> đang nổ</w:t>
        </w:r>
        <w:r w:rsidRPr="00EC027D">
          <w:rPr>
            <w:rPrChange w:id="1394" w:author="Thắng Đỗ" w:date="2021-05-31T21:27:00Z">
              <w:rPr/>
            </w:rPrChange>
          </w:rPr>
          <w:t>i lên là phương pháp phát triển web mạnh nhất và phổ biến nhất trên nền ASP.NET hiện nay.</w:t>
        </w:r>
      </w:ins>
    </w:p>
    <w:p w:rsidR="00EC027D" w:rsidRPr="00EC027D" w:rsidRDefault="00EC027D">
      <w:pPr>
        <w:pStyle w:val="NormalWeb"/>
        <w:tabs>
          <w:tab w:val="left" w:pos="1440"/>
        </w:tabs>
        <w:ind w:left="720" w:firstLine="720"/>
        <w:rPr>
          <w:ins w:id="1395" w:author="Thắng Đỗ" w:date="2021-05-31T21:25:00Z"/>
          <w:b w:val="0"/>
          <w:sz w:val="26"/>
          <w:szCs w:val="26"/>
          <w:rPrChange w:id="1396" w:author="Thắng Đỗ" w:date="2021-05-31T21:27:00Z">
            <w:rPr>
              <w:ins w:id="1397" w:author="Thắng Đỗ" w:date="2021-05-31T21:25:00Z"/>
            </w:rPr>
          </w:rPrChange>
        </w:rPr>
        <w:pPrChange w:id="1398" w:author="Thắng Đỗ" w:date="2021-05-31T21:27:00Z">
          <w:pPr>
            <w:pStyle w:val="NormalWeb"/>
          </w:pPr>
        </w:pPrChange>
      </w:pPr>
      <w:ins w:id="1399" w:author="Thắng Đỗ" w:date="2021-05-31T21:25:00Z">
        <w:r w:rsidRPr="00EC027D">
          <w:rPr>
            <w:b w:val="0"/>
            <w:sz w:val="26"/>
            <w:szCs w:val="26"/>
            <w:rPrChange w:id="1400" w:author="Thắng Đỗ" w:date="2021-05-31T21:27:00Z">
              <w:rPr/>
            </w:rPrChange>
          </w:rPr>
          <w:t xml:space="preserve">Trong các phiên bản sau của </w:t>
        </w:r>
        <w:r w:rsidRPr="00EC027D">
          <w:rPr>
            <w:rStyle w:val="Strong"/>
            <w:sz w:val="26"/>
            <w:szCs w:val="26"/>
            <w:rPrChange w:id="1401" w:author="Thắng Đỗ" w:date="2021-05-31T21:27:00Z">
              <w:rPr>
                <w:rStyle w:val="Strong"/>
              </w:rPr>
            </w:rPrChange>
          </w:rPr>
          <w:t>ASP.NET</w:t>
        </w:r>
        <w:r w:rsidRPr="00EC027D">
          <w:rPr>
            <w:b w:val="0"/>
            <w:sz w:val="26"/>
            <w:szCs w:val="26"/>
            <w:rPrChange w:id="1402" w:author="Thắng Đỗ" w:date="2021-05-31T21:27:00Z">
              <w:rPr/>
            </w:rPrChange>
          </w:rPr>
          <w:t xml:space="preserve">, ASP.NET </w:t>
        </w:r>
      </w:ins>
      <w:ins w:id="1403" w:author="Thắng Đỗ" w:date="2021-05-31T21:28:00Z">
        <w:r w:rsidRPr="00EC027D">
          <w:rPr>
            <w:b w:val="0"/>
            <w:sz w:val="26"/>
            <w:szCs w:val="26"/>
            <w:rPrChange w:id="1404" w:author="Thắng Đỗ" w:date="2021-05-31T21:28:00Z">
              <w:rPr>
                <w:rStyle w:val="Hyperlink"/>
              </w:rPr>
            </w:rPrChange>
          </w:rPr>
          <w:t>MVC</w:t>
        </w:r>
      </w:ins>
      <w:ins w:id="1405" w:author="Thắng Đỗ" w:date="2021-05-31T21:25:00Z">
        <w:r w:rsidRPr="00EC027D">
          <w:rPr>
            <w:b w:val="0"/>
            <w:sz w:val="26"/>
            <w:szCs w:val="26"/>
            <w:rPrChange w:id="1406" w:author="Thắng Đỗ" w:date="2021-05-31T21:27:00Z">
              <w:rPr/>
            </w:rPrChange>
          </w:rPr>
          <w:t xml:space="preserve">, ASP.NET Web API, và ASP.NET Web Pages (nền tảng chỉ dùng trang Razor) sẽ được trộn chung vào </w:t>
        </w:r>
      </w:ins>
      <w:ins w:id="1407" w:author="Thắng Đỗ" w:date="2021-05-31T21:28:00Z">
        <w:r w:rsidRPr="00EC027D">
          <w:rPr>
            <w:b w:val="0"/>
            <w:sz w:val="26"/>
            <w:szCs w:val="26"/>
            <w:rPrChange w:id="1408" w:author="Thắng Đỗ" w:date="2021-05-31T21:28:00Z">
              <w:rPr>
                <w:rStyle w:val="Hyperlink"/>
              </w:rPr>
            </w:rPrChange>
          </w:rPr>
          <w:t>MVC</w:t>
        </w:r>
      </w:ins>
      <w:ins w:id="1409" w:author="Thắng Đỗ" w:date="2021-05-31T21:25:00Z">
        <w:r w:rsidRPr="00EC027D">
          <w:rPr>
            <w:b w:val="0"/>
            <w:sz w:val="26"/>
            <w:szCs w:val="26"/>
            <w:rPrChange w:id="1410" w:author="Thắng Đỗ" w:date="2021-05-31T21:27:00Z">
              <w:rPr/>
            </w:rPrChange>
          </w:rPr>
          <w:t xml:space="preserve"> 6.</w:t>
        </w:r>
      </w:ins>
    </w:p>
    <w:p w:rsidR="00EC027D" w:rsidRDefault="00EC027D" w:rsidP="00EC027D">
      <w:pPr>
        <w:pStyle w:val="NormalWeb"/>
        <w:rPr>
          <w:ins w:id="1411" w:author="Thắng Đỗ" w:date="2021-05-31T21:25:00Z"/>
        </w:rPr>
      </w:pPr>
      <w:ins w:id="1412" w:author="Thắng Đỗ" w:date="2021-05-31T21:25:00Z">
        <w:r>
          <w:rPr>
            <w:noProof/>
          </w:rPr>
          <w:drawing>
            <wp:inline distT="0" distB="0" distL="0" distR="0" wp14:anchorId="7E150A0D" wp14:editId="082F8C16">
              <wp:extent cx="5608348" cy="3096717"/>
              <wp:effectExtent l="0" t="0" r="0" b="8890"/>
              <wp:docPr id="2" name="Picture 2" descr="http://www.dammio.com/wp-content/uploads/2017/09/aspnet_mvc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ammio.com/wp-content/uploads/2017/09/aspnet_mvc_mode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6953" cy="3118033"/>
                      </a:xfrm>
                      <a:prstGeom prst="rect">
                        <a:avLst/>
                      </a:prstGeom>
                      <a:noFill/>
                      <a:ln>
                        <a:noFill/>
                      </a:ln>
                    </pic:spPr>
                  </pic:pic>
                </a:graphicData>
              </a:graphic>
            </wp:inline>
          </w:drawing>
        </w:r>
      </w:ins>
    </w:p>
    <w:p w:rsidR="00EC027D" w:rsidRPr="00712C79" w:rsidRDefault="00EC027D" w:rsidP="00EC027D">
      <w:pPr>
        <w:pStyle w:val="NormalWeb"/>
        <w:rPr>
          <w:ins w:id="1413" w:author="Thắng Đỗ" w:date="2021-05-31T21:25:00Z"/>
          <w:b w:val="0"/>
          <w:rPrChange w:id="1414" w:author="Thắng Đỗ" w:date="2021-05-31T21:29:00Z">
            <w:rPr>
              <w:ins w:id="1415" w:author="Thắng Đỗ" w:date="2021-05-31T21:25:00Z"/>
            </w:rPr>
          </w:rPrChange>
        </w:rPr>
      </w:pPr>
      <w:ins w:id="1416" w:author="Thắng Đỗ" w:date="2021-05-31T21:25:00Z">
        <w:r>
          <w:rPr>
            <w:rStyle w:val="Strong"/>
          </w:rPr>
          <w:t>Cách hoạt động</w:t>
        </w:r>
        <w:r>
          <w:br/>
        </w:r>
        <w:r w:rsidRPr="00712C79">
          <w:rPr>
            <w:b w:val="0"/>
            <w:rPrChange w:id="1417" w:author="Thắng Đỗ" w:date="2021-05-31T21:29:00Z">
              <w:rPr/>
            </w:rPrChange>
          </w:rPr>
          <w:t xml:space="preserve">Dựa trên nền ASP.NET, ASP.NET </w:t>
        </w:r>
      </w:ins>
      <w:ins w:id="1418" w:author="Thắng Đỗ" w:date="2021-05-31T21:29:00Z">
        <w:r w:rsidR="00712C79" w:rsidRPr="00712C79">
          <w:rPr>
            <w:b w:val="0"/>
            <w:rPrChange w:id="1419" w:author="Thắng Đỗ" w:date="2021-05-31T21:29:00Z">
              <w:rPr>
                <w:rStyle w:val="Hyperlink"/>
              </w:rPr>
            </w:rPrChange>
          </w:rPr>
          <w:t>MVC</w:t>
        </w:r>
      </w:ins>
      <w:ins w:id="1420" w:author="Thắng Đỗ" w:date="2021-05-31T21:25:00Z">
        <w:r w:rsidRPr="00712C79">
          <w:rPr>
            <w:b w:val="0"/>
            <w:rPrChange w:id="1421" w:author="Thắng Đỗ" w:date="2021-05-31T21:29:00Z">
              <w:rPr/>
            </w:rPrChange>
          </w:rPr>
          <w:t xml:space="preserve"> cho phép các nhà phát triển phần mềm xây dựng ứng dụng web như là một cấu thành của 3 vai trò: Model, View và Controller. Mô hình </w:t>
        </w:r>
      </w:ins>
      <w:ins w:id="1422" w:author="Thắng Đỗ" w:date="2021-05-31T21:29:00Z">
        <w:r w:rsidR="00712C79" w:rsidRPr="00712C79">
          <w:rPr>
            <w:b w:val="0"/>
            <w:rPrChange w:id="1423" w:author="Thắng Đỗ" w:date="2021-05-31T21:29:00Z">
              <w:rPr>
                <w:rStyle w:val="Hyperlink"/>
              </w:rPr>
            </w:rPrChange>
          </w:rPr>
          <w:t>MVC</w:t>
        </w:r>
      </w:ins>
      <w:ins w:id="1424" w:author="Thắng Đỗ" w:date="2021-05-31T21:25:00Z">
        <w:r w:rsidRPr="00712C79">
          <w:rPr>
            <w:b w:val="0"/>
            <w:rPrChange w:id="1425" w:author="Thắng Đỗ" w:date="2021-05-31T21:29:00Z">
              <w:rPr/>
            </w:rPrChange>
          </w:rPr>
          <w:t xml:space="preserve"> định nghĩa ứng dụng web với 3 tầng logic:</w:t>
        </w:r>
      </w:ins>
    </w:p>
    <w:p w:rsidR="00EC027D" w:rsidRDefault="00EC027D" w:rsidP="00EC027D">
      <w:pPr>
        <w:numPr>
          <w:ilvl w:val="0"/>
          <w:numId w:val="26"/>
        </w:numPr>
        <w:spacing w:before="100" w:beforeAutospacing="1" w:after="100" w:afterAutospacing="1"/>
        <w:rPr>
          <w:ins w:id="1426" w:author="Thắng Đỗ" w:date="2021-05-31T21:25:00Z"/>
        </w:rPr>
      </w:pPr>
      <w:ins w:id="1427" w:author="Thắng Đỗ" w:date="2021-05-31T21:25:00Z">
        <w:r>
          <w:t>Model (tầng business – business layer)</w:t>
        </w:r>
      </w:ins>
    </w:p>
    <w:p w:rsidR="00EC027D" w:rsidRDefault="00EC027D" w:rsidP="00EC027D">
      <w:pPr>
        <w:numPr>
          <w:ilvl w:val="0"/>
          <w:numId w:val="26"/>
        </w:numPr>
        <w:spacing w:before="100" w:beforeAutospacing="1" w:after="100" w:afterAutospacing="1"/>
        <w:rPr>
          <w:ins w:id="1428" w:author="Thắng Đỗ" w:date="2021-05-31T21:25:00Z"/>
        </w:rPr>
      </w:pPr>
      <w:ins w:id="1429" w:author="Thắng Đỗ" w:date="2021-05-31T21:25:00Z">
        <w:r>
          <w:t>View (tầng hiển thị – display layer)</w:t>
        </w:r>
      </w:ins>
    </w:p>
    <w:p w:rsidR="004B3792" w:rsidRDefault="00EC027D">
      <w:pPr>
        <w:numPr>
          <w:ilvl w:val="0"/>
          <w:numId w:val="26"/>
        </w:numPr>
        <w:spacing w:before="100" w:beforeAutospacing="1" w:after="100" w:afterAutospacing="1"/>
        <w:rPr>
          <w:ins w:id="1430" w:author="Thắng Đỗ" w:date="2021-05-31T21:35:00Z"/>
        </w:rPr>
        <w:pPrChange w:id="1431" w:author="Thắng Đỗ" w:date="2021-05-31T21:33:00Z">
          <w:pPr>
            <w:pStyle w:val="ListParagraph"/>
            <w:numPr>
              <w:ilvl w:val="1"/>
              <w:numId w:val="6"/>
            </w:numPr>
            <w:ind w:hanging="360"/>
          </w:pPr>
        </w:pPrChange>
      </w:pPr>
      <w:ins w:id="1432" w:author="Thắng Đỗ" w:date="2021-05-31T21:25:00Z">
        <w:r>
          <w:t>Controller (điều khiển đầu vào – input control</w:t>
        </w:r>
      </w:ins>
    </w:p>
    <w:p w:rsidR="004B3792" w:rsidRDefault="004B3792">
      <w:pPr>
        <w:spacing w:before="100" w:beforeAutospacing="1" w:after="100" w:afterAutospacing="1"/>
        <w:ind w:left="720"/>
        <w:rPr>
          <w:ins w:id="1433" w:author="Thắng Đỗ" w:date="2021-05-31T21:33:00Z"/>
        </w:rPr>
        <w:pPrChange w:id="1434" w:author="Thắng Đỗ" w:date="2021-05-31T21:35:00Z">
          <w:pPr>
            <w:pStyle w:val="ListParagraph"/>
            <w:numPr>
              <w:ilvl w:val="1"/>
              <w:numId w:val="6"/>
            </w:numPr>
            <w:ind w:hanging="360"/>
          </w:pPr>
        </w:pPrChange>
      </w:pPr>
    </w:p>
    <w:p w:rsidR="004B3792" w:rsidRDefault="004B3792">
      <w:pPr>
        <w:pStyle w:val="ListParagraph"/>
        <w:numPr>
          <w:ilvl w:val="3"/>
          <w:numId w:val="6"/>
        </w:numPr>
        <w:tabs>
          <w:tab w:val="left" w:pos="1710"/>
        </w:tabs>
        <w:spacing w:before="100" w:beforeAutospacing="1" w:after="100" w:afterAutospacing="1"/>
        <w:ind w:left="1350" w:hanging="270"/>
        <w:rPr>
          <w:ins w:id="1435" w:author="Thắng Đỗ" w:date="2021-05-31T21:35:00Z"/>
        </w:rPr>
        <w:pPrChange w:id="1436" w:author="Thắng Đỗ" w:date="2021-05-31T21:34:00Z">
          <w:pPr>
            <w:pStyle w:val="ListParagraph"/>
            <w:numPr>
              <w:ilvl w:val="1"/>
              <w:numId w:val="6"/>
            </w:numPr>
            <w:ind w:hanging="360"/>
          </w:pPr>
        </w:pPrChange>
      </w:pPr>
      <w:ins w:id="1437" w:author="Thắng Đỗ" w:date="2021-05-31T21:34:00Z">
        <w:r>
          <w:lastRenderedPageBreak/>
          <w:t>SQL Server</w:t>
        </w:r>
      </w:ins>
    </w:p>
    <w:p w:rsidR="004B3792" w:rsidRPr="004B3792" w:rsidRDefault="004B3792">
      <w:pPr>
        <w:rPr>
          <w:ins w:id="1438" w:author="Thắng Đỗ" w:date="2021-05-31T21:36:00Z"/>
          <w:color w:val="000000" w:themeColor="text1"/>
          <w:szCs w:val="42"/>
          <w:rPrChange w:id="1439" w:author="Thắng Đỗ" w:date="2021-05-31T21:36:00Z">
            <w:rPr>
              <w:ins w:id="1440" w:author="Thắng Đỗ" w:date="2021-05-31T21:36:00Z"/>
            </w:rPr>
          </w:rPrChange>
        </w:rPr>
        <w:pPrChange w:id="1441" w:author="Thắng Đỗ" w:date="2021-05-31T21:36:00Z">
          <w:pPr>
            <w:pStyle w:val="Heading2"/>
          </w:pPr>
        </w:pPrChange>
      </w:pPr>
      <w:ins w:id="1442" w:author="Thắng Đỗ" w:date="2021-05-31T21:36:00Z">
        <w:r w:rsidRPr="004B3792">
          <w:rPr>
            <w:color w:val="000000" w:themeColor="text1"/>
            <w:szCs w:val="42"/>
            <w:rPrChange w:id="1443" w:author="Thắng Đỗ" w:date="2021-05-31T21:36:00Z">
              <w:rPr/>
            </w:rPrChange>
          </w:rPr>
          <w:t>SQL Server là gì?</w:t>
        </w:r>
      </w:ins>
    </w:p>
    <w:p w:rsidR="004B3792" w:rsidRDefault="004B3792">
      <w:pPr>
        <w:numPr>
          <w:ilvl w:val="0"/>
          <w:numId w:val="27"/>
        </w:numPr>
        <w:tabs>
          <w:tab w:val="clear" w:pos="720"/>
          <w:tab w:val="num" w:pos="1080"/>
        </w:tabs>
        <w:spacing w:before="100" w:beforeAutospacing="1" w:after="100" w:afterAutospacing="1"/>
        <w:ind w:left="1080"/>
        <w:rPr>
          <w:ins w:id="1444" w:author="Thắng Đỗ" w:date="2021-05-31T21:36:00Z"/>
        </w:rPr>
        <w:pPrChange w:id="1445" w:author="Thắng Đỗ" w:date="2021-05-31T21:36:00Z">
          <w:pPr>
            <w:numPr>
              <w:numId w:val="27"/>
            </w:numPr>
            <w:tabs>
              <w:tab w:val="num" w:pos="720"/>
            </w:tabs>
            <w:spacing w:before="100" w:beforeAutospacing="1" w:after="100" w:afterAutospacing="1"/>
            <w:ind w:left="720" w:hanging="360"/>
          </w:pPr>
        </w:pPrChange>
      </w:pPr>
      <w:ins w:id="1446" w:author="Thắng Đỗ" w:date="2021-05-31T21:36:00Z">
        <w:r>
          <w:t>Phần mềm được Microsoft phát triển dựa trên RDBMS.</w:t>
        </w:r>
      </w:ins>
    </w:p>
    <w:p w:rsidR="004B3792" w:rsidRDefault="004B3792">
      <w:pPr>
        <w:numPr>
          <w:ilvl w:val="0"/>
          <w:numId w:val="27"/>
        </w:numPr>
        <w:tabs>
          <w:tab w:val="clear" w:pos="720"/>
          <w:tab w:val="num" w:pos="1080"/>
        </w:tabs>
        <w:spacing w:before="100" w:beforeAutospacing="1" w:after="100" w:afterAutospacing="1"/>
        <w:ind w:left="1080"/>
        <w:rPr>
          <w:ins w:id="1447" w:author="Thắng Đỗ" w:date="2021-05-31T21:36:00Z"/>
        </w:rPr>
        <w:pPrChange w:id="1448" w:author="Thắng Đỗ" w:date="2021-05-31T21:36:00Z">
          <w:pPr>
            <w:numPr>
              <w:numId w:val="27"/>
            </w:numPr>
            <w:tabs>
              <w:tab w:val="num" w:pos="720"/>
            </w:tabs>
            <w:spacing w:before="100" w:beforeAutospacing="1" w:after="100" w:afterAutospacing="1"/>
            <w:ind w:left="720" w:hanging="360"/>
          </w:pPr>
        </w:pPrChange>
      </w:pPr>
      <w:ins w:id="1449" w:author="Thắng Đỗ" w:date="2021-05-31T21:36:00Z">
        <w:r>
          <w:t>Cũng là một ORDBMS (Hệ quản trị cơ sở dữ liệu quan hệ đối tượng).</w:t>
        </w:r>
      </w:ins>
    </w:p>
    <w:p w:rsidR="004B3792" w:rsidRDefault="004B3792">
      <w:pPr>
        <w:numPr>
          <w:ilvl w:val="0"/>
          <w:numId w:val="27"/>
        </w:numPr>
        <w:tabs>
          <w:tab w:val="clear" w:pos="720"/>
          <w:tab w:val="num" w:pos="1080"/>
        </w:tabs>
        <w:spacing w:before="100" w:beforeAutospacing="1" w:after="100" w:afterAutospacing="1"/>
        <w:ind w:left="1080"/>
        <w:rPr>
          <w:ins w:id="1450" w:author="Thắng Đỗ" w:date="2021-05-31T21:36:00Z"/>
        </w:rPr>
        <w:pPrChange w:id="1451" w:author="Thắng Đỗ" w:date="2021-05-31T21:36:00Z">
          <w:pPr>
            <w:numPr>
              <w:numId w:val="27"/>
            </w:numPr>
            <w:tabs>
              <w:tab w:val="num" w:pos="720"/>
            </w:tabs>
            <w:spacing w:before="100" w:beforeAutospacing="1" w:after="100" w:afterAutospacing="1"/>
            <w:ind w:left="720" w:hanging="360"/>
          </w:pPr>
        </w:pPrChange>
      </w:pPr>
      <w:ins w:id="1452" w:author="Thắng Đỗ" w:date="2021-05-31T21:36:00Z">
        <w:r>
          <w:t>Một nền tảng độc lập.</w:t>
        </w:r>
      </w:ins>
    </w:p>
    <w:p w:rsidR="004B3792" w:rsidRDefault="004B3792">
      <w:pPr>
        <w:numPr>
          <w:ilvl w:val="0"/>
          <w:numId w:val="27"/>
        </w:numPr>
        <w:tabs>
          <w:tab w:val="clear" w:pos="720"/>
          <w:tab w:val="num" w:pos="1080"/>
        </w:tabs>
        <w:spacing w:before="100" w:beforeAutospacing="1" w:after="100" w:afterAutospacing="1"/>
        <w:ind w:left="1080"/>
        <w:rPr>
          <w:ins w:id="1453" w:author="Thắng Đỗ" w:date="2021-05-31T21:36:00Z"/>
        </w:rPr>
        <w:pPrChange w:id="1454" w:author="Thắng Đỗ" w:date="2021-05-31T21:36:00Z">
          <w:pPr>
            <w:numPr>
              <w:numId w:val="27"/>
            </w:numPr>
            <w:tabs>
              <w:tab w:val="num" w:pos="720"/>
            </w:tabs>
            <w:spacing w:before="100" w:beforeAutospacing="1" w:after="100" w:afterAutospacing="1"/>
            <w:ind w:left="720" w:hanging="360"/>
          </w:pPr>
        </w:pPrChange>
      </w:pPr>
      <w:ins w:id="1455" w:author="Thắng Đỗ" w:date="2021-05-31T21:36:00Z">
        <w:r>
          <w:t>Phần mềm sử dụng cả giao diện dòng lệnh và giao diện GUI.</w:t>
        </w:r>
      </w:ins>
    </w:p>
    <w:p w:rsidR="004B3792" w:rsidRDefault="004B3792">
      <w:pPr>
        <w:numPr>
          <w:ilvl w:val="0"/>
          <w:numId w:val="27"/>
        </w:numPr>
        <w:tabs>
          <w:tab w:val="clear" w:pos="720"/>
          <w:tab w:val="num" w:pos="1080"/>
        </w:tabs>
        <w:spacing w:before="100" w:beforeAutospacing="1" w:after="100" w:afterAutospacing="1"/>
        <w:ind w:left="1080"/>
        <w:rPr>
          <w:ins w:id="1456" w:author="Thắng Đỗ" w:date="2021-05-31T21:36:00Z"/>
        </w:rPr>
        <w:pPrChange w:id="1457" w:author="Thắng Đỗ" w:date="2021-05-31T21:36:00Z">
          <w:pPr>
            <w:numPr>
              <w:numId w:val="27"/>
            </w:numPr>
            <w:tabs>
              <w:tab w:val="num" w:pos="720"/>
            </w:tabs>
            <w:spacing w:before="100" w:beforeAutospacing="1" w:after="100" w:afterAutospacing="1"/>
            <w:ind w:left="720" w:hanging="360"/>
          </w:pPr>
        </w:pPrChange>
      </w:pPr>
      <w:ins w:id="1458" w:author="Thắng Đỗ" w:date="2021-05-31T21:36:00Z">
        <w:r>
          <w:t xml:space="preserve">Hỗ trợ ngôn ngữ </w:t>
        </w:r>
        <w:r>
          <w:fldChar w:fldCharType="begin"/>
        </w:r>
        <w:r>
          <w:instrText xml:space="preserve"> HYPERLINK "https://quantrimang.com/sql" \o "Học SQL trên Quantrimang.com" \t "_blank" </w:instrText>
        </w:r>
        <w:r>
          <w:fldChar w:fldCharType="separate"/>
        </w:r>
        <w:r>
          <w:rPr>
            <w:rStyle w:val="Hyperlink"/>
          </w:rPr>
          <w:t>SQL</w:t>
        </w:r>
        <w:r>
          <w:fldChar w:fldCharType="end"/>
        </w:r>
        <w:r>
          <w:t xml:space="preserve"> (trước đây là SEQUEL - ngôn ngữ truy vấn tiếng Anh có cấu trúc) - vốn là sản phẩm của IBM.</w:t>
        </w:r>
      </w:ins>
    </w:p>
    <w:p w:rsidR="004B3792" w:rsidRPr="004B3792" w:rsidRDefault="004B3792">
      <w:pPr>
        <w:rPr>
          <w:ins w:id="1459" w:author="Thắng Đỗ" w:date="2021-05-31T21:36:00Z"/>
          <w:color w:val="000000" w:themeColor="text1"/>
          <w:szCs w:val="42"/>
          <w:rPrChange w:id="1460" w:author="Thắng Đỗ" w:date="2021-05-31T21:36:00Z">
            <w:rPr>
              <w:ins w:id="1461" w:author="Thắng Đỗ" w:date="2021-05-31T21:36:00Z"/>
            </w:rPr>
          </w:rPrChange>
        </w:rPr>
        <w:pPrChange w:id="1462" w:author="Thắng Đỗ" w:date="2021-05-31T21:36:00Z">
          <w:pPr>
            <w:pStyle w:val="Heading2"/>
          </w:pPr>
        </w:pPrChange>
      </w:pPr>
      <w:ins w:id="1463" w:author="Thắng Đỗ" w:date="2021-05-31T21:36:00Z">
        <w:r w:rsidRPr="004B3792">
          <w:rPr>
            <w:color w:val="000000" w:themeColor="text1"/>
            <w:szCs w:val="42"/>
            <w:rPrChange w:id="1464" w:author="Thắng Đỗ" w:date="2021-05-31T21:36:00Z">
              <w:rPr/>
            </w:rPrChange>
          </w:rPr>
          <w:t>Mục đích sử dụng SQL Server</w:t>
        </w:r>
      </w:ins>
    </w:p>
    <w:p w:rsidR="004B3792" w:rsidRDefault="004B3792">
      <w:pPr>
        <w:numPr>
          <w:ilvl w:val="0"/>
          <w:numId w:val="28"/>
        </w:numPr>
        <w:tabs>
          <w:tab w:val="clear" w:pos="720"/>
          <w:tab w:val="num" w:pos="1080"/>
        </w:tabs>
        <w:spacing w:before="100" w:beforeAutospacing="1" w:after="100" w:afterAutospacing="1"/>
        <w:ind w:left="1080"/>
        <w:rPr>
          <w:ins w:id="1465" w:author="Thắng Đỗ" w:date="2021-05-31T21:36:00Z"/>
        </w:rPr>
        <w:pPrChange w:id="1466" w:author="Thắng Đỗ" w:date="2021-05-31T21:36:00Z">
          <w:pPr>
            <w:numPr>
              <w:numId w:val="28"/>
            </w:numPr>
            <w:tabs>
              <w:tab w:val="num" w:pos="720"/>
            </w:tabs>
            <w:spacing w:before="100" w:beforeAutospacing="1" w:after="100" w:afterAutospacing="1"/>
            <w:ind w:left="720" w:hanging="360"/>
          </w:pPr>
        </w:pPrChange>
      </w:pPr>
      <w:ins w:id="1467" w:author="Thắng Đỗ" w:date="2021-05-31T21:36:00Z">
        <w:r>
          <w:t>Tạo cơ sở dữ liệu.</w:t>
        </w:r>
      </w:ins>
    </w:p>
    <w:p w:rsidR="004B3792" w:rsidRDefault="004B3792">
      <w:pPr>
        <w:numPr>
          <w:ilvl w:val="0"/>
          <w:numId w:val="28"/>
        </w:numPr>
        <w:tabs>
          <w:tab w:val="clear" w:pos="720"/>
          <w:tab w:val="num" w:pos="1080"/>
        </w:tabs>
        <w:spacing w:before="100" w:beforeAutospacing="1" w:after="100" w:afterAutospacing="1"/>
        <w:ind w:left="1080"/>
        <w:rPr>
          <w:ins w:id="1468" w:author="Thắng Đỗ" w:date="2021-05-31T21:36:00Z"/>
        </w:rPr>
        <w:pPrChange w:id="1469" w:author="Thắng Đỗ" w:date="2021-05-31T21:36:00Z">
          <w:pPr>
            <w:numPr>
              <w:numId w:val="28"/>
            </w:numPr>
            <w:tabs>
              <w:tab w:val="num" w:pos="720"/>
            </w:tabs>
            <w:spacing w:before="100" w:beforeAutospacing="1" w:after="100" w:afterAutospacing="1"/>
            <w:ind w:left="720" w:hanging="360"/>
          </w:pPr>
        </w:pPrChange>
      </w:pPr>
      <w:ins w:id="1470" w:author="Thắng Đỗ" w:date="2021-05-31T21:36:00Z">
        <w:r>
          <w:t>Duy trì cơ sở dữ liệu.</w:t>
        </w:r>
      </w:ins>
    </w:p>
    <w:p w:rsidR="004B3792" w:rsidRDefault="004B3792">
      <w:pPr>
        <w:numPr>
          <w:ilvl w:val="0"/>
          <w:numId w:val="28"/>
        </w:numPr>
        <w:tabs>
          <w:tab w:val="clear" w:pos="720"/>
          <w:tab w:val="num" w:pos="1080"/>
        </w:tabs>
        <w:spacing w:before="100" w:beforeAutospacing="1" w:after="100" w:afterAutospacing="1"/>
        <w:ind w:left="1080"/>
        <w:rPr>
          <w:ins w:id="1471" w:author="Thắng Đỗ" w:date="2021-05-31T21:36:00Z"/>
        </w:rPr>
        <w:pPrChange w:id="1472" w:author="Thắng Đỗ" w:date="2021-05-31T21:36:00Z">
          <w:pPr>
            <w:numPr>
              <w:numId w:val="28"/>
            </w:numPr>
            <w:tabs>
              <w:tab w:val="num" w:pos="720"/>
            </w:tabs>
            <w:spacing w:before="100" w:beforeAutospacing="1" w:after="100" w:afterAutospacing="1"/>
            <w:ind w:left="720" w:hanging="360"/>
          </w:pPr>
        </w:pPrChange>
      </w:pPr>
      <w:ins w:id="1473" w:author="Thắng Đỗ" w:date="2021-05-31T21:36:00Z">
        <w:r>
          <w:t>Phân tích dữ liệu bằng SSAS - SQL Server Analysis Services.</w:t>
        </w:r>
      </w:ins>
    </w:p>
    <w:p w:rsidR="004B3792" w:rsidRDefault="004B3792">
      <w:pPr>
        <w:numPr>
          <w:ilvl w:val="0"/>
          <w:numId w:val="28"/>
        </w:numPr>
        <w:tabs>
          <w:tab w:val="clear" w:pos="720"/>
          <w:tab w:val="num" w:pos="1080"/>
        </w:tabs>
        <w:spacing w:before="100" w:beforeAutospacing="1" w:after="100" w:afterAutospacing="1"/>
        <w:ind w:left="1080"/>
        <w:rPr>
          <w:ins w:id="1474" w:author="Thắng Đỗ" w:date="2021-05-31T21:36:00Z"/>
        </w:rPr>
        <w:pPrChange w:id="1475" w:author="Thắng Đỗ" w:date="2021-05-31T21:36:00Z">
          <w:pPr>
            <w:numPr>
              <w:numId w:val="28"/>
            </w:numPr>
            <w:tabs>
              <w:tab w:val="num" w:pos="720"/>
            </w:tabs>
            <w:spacing w:before="100" w:beforeAutospacing="1" w:after="100" w:afterAutospacing="1"/>
            <w:ind w:left="720" w:hanging="360"/>
          </w:pPr>
        </w:pPrChange>
      </w:pPr>
      <w:ins w:id="1476" w:author="Thắng Đỗ" w:date="2021-05-31T21:36:00Z">
        <w:r>
          <w:t>Tạo báo cáo bằng SSRS - SQL Server Reporting Services.</w:t>
        </w:r>
      </w:ins>
    </w:p>
    <w:p w:rsidR="004B3792" w:rsidRDefault="004B3792">
      <w:pPr>
        <w:numPr>
          <w:ilvl w:val="0"/>
          <w:numId w:val="28"/>
        </w:numPr>
        <w:tabs>
          <w:tab w:val="clear" w:pos="720"/>
          <w:tab w:val="num" w:pos="1080"/>
        </w:tabs>
        <w:spacing w:before="100" w:beforeAutospacing="1" w:after="100" w:afterAutospacing="1"/>
        <w:ind w:left="1080"/>
        <w:rPr>
          <w:ins w:id="1477" w:author="Thắng Đỗ" w:date="2021-05-31T21:36:00Z"/>
        </w:rPr>
        <w:pPrChange w:id="1478" w:author="Thắng Đỗ" w:date="2021-05-31T21:36:00Z">
          <w:pPr>
            <w:numPr>
              <w:numId w:val="28"/>
            </w:numPr>
            <w:tabs>
              <w:tab w:val="num" w:pos="720"/>
            </w:tabs>
            <w:spacing w:before="100" w:beforeAutospacing="1" w:after="100" w:afterAutospacing="1"/>
            <w:ind w:left="720" w:hanging="360"/>
          </w:pPr>
        </w:pPrChange>
      </w:pPr>
      <w:ins w:id="1479" w:author="Thắng Đỗ" w:date="2021-05-31T21:36:00Z">
        <w:r>
          <w:t>Thực hiện quá trình ETL (Extract-Transform-Load) bằng SSIS - SQL Server Integration Services.</w:t>
        </w:r>
      </w:ins>
    </w:p>
    <w:p w:rsidR="00286CEF" w:rsidRPr="004B3792" w:rsidRDefault="00286CEF">
      <w:pPr>
        <w:pStyle w:val="ListParagraph"/>
        <w:numPr>
          <w:ilvl w:val="2"/>
          <w:numId w:val="6"/>
        </w:numPr>
        <w:ind w:left="900" w:hanging="270"/>
        <w:outlineLvl w:val="2"/>
        <w:rPr>
          <w:ins w:id="1480" w:author="Thắng Đỗ" w:date="2021-05-31T21:37:00Z"/>
          <w:sz w:val="36"/>
          <w:szCs w:val="36"/>
          <w:rPrChange w:id="1481" w:author="Thắng Đỗ" w:date="2021-05-31T21:37:00Z">
            <w:rPr>
              <w:ins w:id="1482" w:author="Thắng Đỗ" w:date="2021-05-31T21:37:00Z"/>
            </w:rPr>
          </w:rPrChange>
        </w:rPr>
        <w:pPrChange w:id="1483" w:author="Thắng Đỗ" w:date="2021-05-27T08:48:00Z">
          <w:pPr>
            <w:pStyle w:val="ListParagraph"/>
            <w:numPr>
              <w:ilvl w:val="1"/>
              <w:numId w:val="6"/>
            </w:numPr>
            <w:ind w:hanging="360"/>
          </w:pPr>
        </w:pPrChange>
      </w:pPr>
      <w:bookmarkStart w:id="1484" w:name="_Toc73516946"/>
      <w:ins w:id="1485" w:author="Thắng Đỗ" w:date="2021-05-27T08:43:00Z">
        <w:r>
          <w:t xml:space="preserve">Công cụ lập trình </w:t>
        </w:r>
      </w:ins>
      <w:ins w:id="1486" w:author="Thắng Đỗ" w:date="2021-05-27T08:44:00Z">
        <w:r>
          <w:t>–</w:t>
        </w:r>
      </w:ins>
      <w:ins w:id="1487" w:author="Thắng Đỗ" w:date="2021-05-27T08:43:00Z">
        <w:r>
          <w:t xml:space="preserve"> thiế</w:t>
        </w:r>
      </w:ins>
      <w:ins w:id="1488" w:author="Thắng Đỗ" w:date="2021-05-27T08:44:00Z">
        <w:r>
          <w:t>t kế website</w:t>
        </w:r>
      </w:ins>
      <w:bookmarkEnd w:id="1484"/>
    </w:p>
    <w:p w:rsidR="004B3792" w:rsidRPr="00E100A9" w:rsidRDefault="004B3792">
      <w:pPr>
        <w:pStyle w:val="NormalWeb"/>
        <w:ind w:left="630" w:firstLine="630"/>
        <w:rPr>
          <w:ins w:id="1489" w:author="Thắng Đỗ" w:date="2021-05-31T21:38:00Z"/>
          <w:b w:val="0"/>
          <w:sz w:val="26"/>
          <w:szCs w:val="26"/>
          <w:rPrChange w:id="1490" w:author="Thắng Đỗ" w:date="2021-05-31T21:39:00Z">
            <w:rPr>
              <w:ins w:id="1491" w:author="Thắng Đỗ" w:date="2021-05-31T21:38:00Z"/>
            </w:rPr>
          </w:rPrChange>
        </w:rPr>
        <w:pPrChange w:id="1492" w:author="Thắng Đỗ" w:date="2021-05-31T21:39:00Z">
          <w:pPr>
            <w:pStyle w:val="NormalWeb"/>
            <w:numPr>
              <w:numId w:val="6"/>
            </w:numPr>
            <w:ind w:left="360" w:hanging="360"/>
          </w:pPr>
        </w:pPrChange>
      </w:pPr>
      <w:ins w:id="1493" w:author="Thắng Đỗ" w:date="2021-05-31T21:39:00Z">
        <w:r w:rsidRPr="00E100A9">
          <w:rPr>
            <w:rStyle w:val="Strong"/>
            <w:sz w:val="26"/>
            <w:szCs w:val="26"/>
            <w:rPrChange w:id="1494" w:author="Thắng Đỗ" w:date="2021-05-31T21:39:00Z">
              <w:rPr>
                <w:rStyle w:val="Strong"/>
              </w:rPr>
            </w:rPrChange>
          </w:rPr>
          <w:t>V</w:t>
        </w:r>
      </w:ins>
      <w:ins w:id="1495" w:author="Thắng Đỗ" w:date="2021-05-31T21:38:00Z">
        <w:r w:rsidRPr="00E100A9">
          <w:rPr>
            <w:rStyle w:val="Strong"/>
            <w:sz w:val="26"/>
            <w:szCs w:val="26"/>
            <w:rPrChange w:id="1496" w:author="Thắng Đỗ" w:date="2021-05-31T21:39:00Z">
              <w:rPr>
                <w:rStyle w:val="Strong"/>
              </w:rPr>
            </w:rPrChange>
          </w:rPr>
          <w:t>isual studio</w:t>
        </w:r>
        <w:r w:rsidRPr="00E100A9">
          <w:rPr>
            <w:b w:val="0"/>
            <w:sz w:val="26"/>
            <w:szCs w:val="26"/>
            <w:rPrChange w:id="1497" w:author="Thắng Đỗ" w:date="2021-05-31T21:39:00Z">
              <w:rPr/>
            </w:rPrChange>
          </w:rPr>
          <w:t xml:space="preserve"> là một trong những công cụ hỗ trợ </w:t>
        </w:r>
      </w:ins>
      <w:ins w:id="1498" w:author="Thắng Đỗ" w:date="2021-05-31T21:39:00Z">
        <w:r w:rsidR="00D2599E" w:rsidRPr="00E100A9">
          <w:rPr>
            <w:rStyle w:val="Emphasis"/>
            <w:b w:val="0"/>
            <w:i w:val="0"/>
            <w:color w:val="000000" w:themeColor="text1"/>
            <w:sz w:val="26"/>
            <w:szCs w:val="26"/>
            <w:rPrChange w:id="1499" w:author="Thắng Đỗ" w:date="2021-05-31T21:39:00Z">
              <w:rPr>
                <w:rStyle w:val="Emphasis"/>
                <w:color w:val="0000FF"/>
                <w:u w:val="single"/>
              </w:rPr>
            </w:rPrChange>
          </w:rPr>
          <w:t>lập trình website</w:t>
        </w:r>
      </w:ins>
      <w:ins w:id="1500" w:author="Thắng Đỗ" w:date="2021-05-31T21:38:00Z">
        <w:r w:rsidRPr="00E100A9">
          <w:rPr>
            <w:b w:val="0"/>
            <w:color w:val="000000" w:themeColor="text1"/>
            <w:sz w:val="26"/>
            <w:szCs w:val="26"/>
            <w:rPrChange w:id="1501" w:author="Thắng Đỗ" w:date="2021-05-31T21:39:00Z">
              <w:rPr/>
            </w:rPrChange>
          </w:rPr>
          <w:t> </w:t>
        </w:r>
        <w:r w:rsidRPr="00E100A9">
          <w:rPr>
            <w:b w:val="0"/>
            <w:sz w:val="26"/>
            <w:szCs w:val="26"/>
            <w:rPrChange w:id="1502" w:author="Thắng Đỗ" w:date="2021-05-31T21:39:00Z">
              <w:rPr/>
            </w:rPrChange>
          </w:rPr>
          <w:t>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ins>
    </w:p>
    <w:p w:rsidR="004B3792" w:rsidRPr="00E100A9" w:rsidRDefault="004B3792">
      <w:pPr>
        <w:pStyle w:val="NormalWeb"/>
        <w:ind w:left="630" w:firstLine="630"/>
        <w:rPr>
          <w:ins w:id="1503" w:author="Thắng Đỗ" w:date="2021-05-31T21:38:00Z"/>
          <w:b w:val="0"/>
          <w:sz w:val="26"/>
          <w:szCs w:val="26"/>
          <w:rPrChange w:id="1504" w:author="Thắng Đỗ" w:date="2021-05-31T21:39:00Z">
            <w:rPr>
              <w:ins w:id="1505" w:author="Thắng Đỗ" w:date="2021-05-31T21:38:00Z"/>
            </w:rPr>
          </w:rPrChange>
        </w:rPr>
        <w:pPrChange w:id="1506" w:author="Thắng Đỗ" w:date="2021-05-31T21:39:00Z">
          <w:pPr>
            <w:pStyle w:val="NormalWeb"/>
            <w:numPr>
              <w:numId w:val="6"/>
            </w:numPr>
            <w:ind w:left="360" w:hanging="360"/>
          </w:pPr>
        </w:pPrChange>
      </w:pPr>
      <w:ins w:id="1507" w:author="Thắng Đỗ" w:date="2021-05-31T21:38:00Z">
        <w:r w:rsidRPr="00E100A9">
          <w:rPr>
            <w:b w:val="0"/>
            <w:sz w:val="26"/>
            <w:szCs w:val="26"/>
            <w:rPrChange w:id="1508" w:author="Thắng Đỗ" w:date="2021-05-31T21:39:00Z">
              <w:rPr/>
            </w:rPrChange>
          </w:rPr>
          <w:t xml:space="preserve">Visual Studio là một phần mềm lập trình hệ thống được sản xuất trực tiếp từ </w:t>
        </w:r>
        <w:r w:rsidRPr="00E100A9">
          <w:rPr>
            <w:b w:val="0"/>
            <w:color w:val="000000" w:themeColor="text1"/>
            <w:sz w:val="26"/>
            <w:szCs w:val="26"/>
            <w:rPrChange w:id="1509" w:author="Thắng Đỗ" w:date="2021-05-31T21:39:00Z">
              <w:rPr/>
            </w:rPrChange>
          </w:rPr>
          <w:fldChar w:fldCharType="begin"/>
        </w:r>
        <w:r w:rsidRPr="00E100A9">
          <w:rPr>
            <w:b w:val="0"/>
            <w:color w:val="000000" w:themeColor="text1"/>
            <w:sz w:val="26"/>
            <w:szCs w:val="26"/>
            <w:rPrChange w:id="1510" w:author="Thắng Đỗ" w:date="2021-05-31T21:39:00Z">
              <w:rPr/>
            </w:rPrChange>
          </w:rPr>
          <w:instrText xml:space="preserve"> HYPERLINK "https://www.microsoft.com/vi-vn/" </w:instrText>
        </w:r>
        <w:r w:rsidRPr="00E100A9">
          <w:rPr>
            <w:b w:val="0"/>
            <w:color w:val="000000" w:themeColor="text1"/>
            <w:sz w:val="26"/>
            <w:szCs w:val="26"/>
            <w:rPrChange w:id="1511" w:author="Thắng Đỗ" w:date="2021-05-31T21:39:00Z">
              <w:rPr/>
            </w:rPrChange>
          </w:rPr>
          <w:fldChar w:fldCharType="separate"/>
        </w:r>
        <w:r w:rsidRPr="00E100A9">
          <w:rPr>
            <w:rStyle w:val="Hyperlink"/>
            <w:b w:val="0"/>
            <w:color w:val="000000" w:themeColor="text1"/>
            <w:sz w:val="26"/>
            <w:szCs w:val="26"/>
            <w:u w:val="none"/>
            <w:rPrChange w:id="1512" w:author="Thắng Đỗ" w:date="2021-05-31T21:39:00Z">
              <w:rPr>
                <w:rStyle w:val="Hyperlink"/>
              </w:rPr>
            </w:rPrChange>
          </w:rPr>
          <w:t>Microsoft</w:t>
        </w:r>
        <w:r w:rsidRPr="00E100A9">
          <w:rPr>
            <w:b w:val="0"/>
            <w:color w:val="000000" w:themeColor="text1"/>
            <w:sz w:val="26"/>
            <w:szCs w:val="26"/>
            <w:rPrChange w:id="1513" w:author="Thắng Đỗ" w:date="2021-05-31T21:39:00Z">
              <w:rPr/>
            </w:rPrChange>
          </w:rPr>
          <w:fldChar w:fldCharType="end"/>
        </w:r>
        <w:r w:rsidRPr="00E100A9">
          <w:rPr>
            <w:b w:val="0"/>
            <w:sz w:val="26"/>
            <w:szCs w:val="26"/>
            <w:rPrChange w:id="1514" w:author="Thắng Đỗ" w:date="2021-05-31T21:39:00Z">
              <w:rPr/>
            </w:rPrChange>
          </w:rPr>
          <w: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ins>
    </w:p>
    <w:p w:rsidR="004B3792" w:rsidRPr="00E100A9" w:rsidRDefault="004B3792">
      <w:pPr>
        <w:pStyle w:val="NormalWeb"/>
        <w:ind w:left="630" w:firstLine="360"/>
        <w:rPr>
          <w:ins w:id="1515" w:author="Thắng Đỗ" w:date="2021-05-31T21:38:00Z"/>
          <w:b w:val="0"/>
          <w:sz w:val="26"/>
          <w:szCs w:val="26"/>
          <w:rPrChange w:id="1516" w:author="Thắng Đỗ" w:date="2021-05-31T21:39:00Z">
            <w:rPr>
              <w:ins w:id="1517" w:author="Thắng Đỗ" w:date="2021-05-31T21:38:00Z"/>
            </w:rPr>
          </w:rPrChange>
        </w:rPr>
        <w:pPrChange w:id="1518" w:author="Thắng Đỗ" w:date="2021-05-31T21:39:00Z">
          <w:pPr>
            <w:pStyle w:val="NormalWeb"/>
            <w:numPr>
              <w:numId w:val="6"/>
            </w:numPr>
            <w:ind w:left="360" w:hanging="360"/>
          </w:pPr>
        </w:pPrChange>
      </w:pPr>
      <w:ins w:id="1519" w:author="Thắng Đỗ" w:date="2021-05-31T21:38:00Z">
        <w:r w:rsidRPr="00E100A9">
          <w:rPr>
            <w:b w:val="0"/>
            <w:sz w:val="26"/>
            <w:szCs w:val="26"/>
            <w:rPrChange w:id="1520" w:author="Thắng Đỗ" w:date="2021-05-31T21:39:00Z">
              <w:rPr/>
            </w:rPrChange>
          </w:rPr>
          <w:t>Bên cạnh đó, Visual Studio còn cho phép người dùng có thể tự chọn lựa giao diện chính cho máy của mình tùy thuộc vào nhu cầu sử dụng.</w:t>
        </w:r>
      </w:ins>
    </w:p>
    <w:p w:rsidR="006E069F" w:rsidRDefault="006E069F">
      <w:pPr>
        <w:pStyle w:val="ListParagraph"/>
        <w:ind w:left="1440"/>
        <w:rPr>
          <w:ins w:id="1521" w:author="Thắng Đỗ" w:date="2021-06-02T08:12:00Z"/>
          <w:sz w:val="36"/>
          <w:szCs w:val="36"/>
        </w:rPr>
      </w:pPr>
      <w:ins w:id="1522" w:author="Thắng Đỗ" w:date="2021-06-02T08:12:00Z">
        <w:r>
          <w:rPr>
            <w:sz w:val="36"/>
            <w:szCs w:val="36"/>
          </w:rPr>
          <w:br w:type="page"/>
        </w:r>
      </w:ins>
    </w:p>
    <w:p w:rsidR="004B3792" w:rsidRPr="00A6692F" w:rsidRDefault="004B3792">
      <w:pPr>
        <w:pStyle w:val="ListParagraph"/>
        <w:ind w:left="1440"/>
        <w:rPr>
          <w:moveTo w:id="1523" w:author="Thắng Đỗ" w:date="2021-05-06T20:31:00Z"/>
          <w:sz w:val="36"/>
          <w:szCs w:val="36"/>
        </w:rPr>
        <w:pPrChange w:id="1524" w:author="Thắng Đỗ" w:date="2021-05-31T21:38:00Z">
          <w:pPr>
            <w:pStyle w:val="ListParagraph"/>
            <w:numPr>
              <w:ilvl w:val="1"/>
              <w:numId w:val="6"/>
            </w:numPr>
            <w:ind w:hanging="360"/>
          </w:pPr>
        </w:pPrChange>
      </w:pPr>
    </w:p>
    <w:p w:rsidR="00AC50C4" w:rsidRPr="00286CEF" w:rsidRDefault="00AC50C4">
      <w:pPr>
        <w:pStyle w:val="ListParagraph"/>
        <w:numPr>
          <w:ilvl w:val="1"/>
          <w:numId w:val="6"/>
        </w:numPr>
        <w:outlineLvl w:val="1"/>
        <w:rPr>
          <w:ins w:id="1525" w:author="Thắng Đỗ" w:date="2021-05-27T08:45:00Z"/>
          <w:sz w:val="36"/>
          <w:szCs w:val="36"/>
          <w:rPrChange w:id="1526" w:author="Thắng Đỗ" w:date="2021-05-27T08:45:00Z">
            <w:rPr>
              <w:ins w:id="1527" w:author="Thắng Đỗ" w:date="2021-05-27T08:45:00Z"/>
              <w:sz w:val="28"/>
              <w:szCs w:val="28"/>
            </w:rPr>
          </w:rPrChange>
        </w:rPr>
        <w:pPrChange w:id="1528" w:author="Thắng Đỗ" w:date="2021-05-06T20:33:00Z">
          <w:pPr>
            <w:pStyle w:val="ListParagraph"/>
            <w:numPr>
              <w:ilvl w:val="1"/>
              <w:numId w:val="6"/>
            </w:numPr>
            <w:ind w:hanging="360"/>
          </w:pPr>
        </w:pPrChange>
      </w:pPr>
      <w:bookmarkStart w:id="1529" w:name="_Toc73516947"/>
      <w:moveTo w:id="1530" w:author="Thắng Đỗ" w:date="2021-05-06T20:31:00Z">
        <w:r w:rsidRPr="00A6692F">
          <w:rPr>
            <w:sz w:val="28"/>
            <w:szCs w:val="28"/>
          </w:rPr>
          <w:t>Thiết kế giao diện</w:t>
        </w:r>
      </w:moveTo>
      <w:bookmarkEnd w:id="1529"/>
    </w:p>
    <w:p w:rsidR="006E069F" w:rsidRPr="006E069F" w:rsidRDefault="00286CEF">
      <w:pPr>
        <w:pStyle w:val="ListParagraph"/>
        <w:numPr>
          <w:ilvl w:val="2"/>
          <w:numId w:val="6"/>
        </w:numPr>
        <w:outlineLvl w:val="2"/>
        <w:rPr>
          <w:ins w:id="1531" w:author="Thắng Đỗ" w:date="2021-06-02T08:11:00Z"/>
          <w:sz w:val="36"/>
          <w:szCs w:val="36"/>
          <w:rPrChange w:id="1532" w:author="Thắng Đỗ" w:date="2021-06-02T08:12:00Z">
            <w:rPr>
              <w:ins w:id="1533" w:author="Thắng Đỗ" w:date="2021-06-02T08:11:00Z"/>
              <w:sz w:val="28"/>
              <w:szCs w:val="28"/>
            </w:rPr>
          </w:rPrChange>
        </w:rPr>
        <w:pPrChange w:id="1534" w:author="Thắng Đỗ" w:date="2021-06-02T08:12:00Z">
          <w:pPr>
            <w:pStyle w:val="ListParagraph"/>
            <w:numPr>
              <w:ilvl w:val="1"/>
              <w:numId w:val="6"/>
            </w:numPr>
            <w:ind w:hanging="360"/>
          </w:pPr>
        </w:pPrChange>
      </w:pPr>
      <w:bookmarkStart w:id="1535" w:name="_Toc73516948"/>
      <w:ins w:id="1536" w:author="Thắng Đỗ" w:date="2021-05-27T08:45:00Z">
        <w:r>
          <w:rPr>
            <w:sz w:val="28"/>
            <w:szCs w:val="28"/>
          </w:rPr>
          <w:t>Giao diện khách hàng</w:t>
        </w:r>
      </w:ins>
      <w:bookmarkEnd w:id="1535"/>
    </w:p>
    <w:p w:rsidR="00CE0604" w:rsidRDefault="006E069F">
      <w:pPr>
        <w:pStyle w:val="ListParagraph"/>
        <w:numPr>
          <w:ilvl w:val="0"/>
          <w:numId w:val="30"/>
        </w:numPr>
        <w:rPr>
          <w:ins w:id="1537" w:author="Thắng Đỗ" w:date="2021-06-02T08:15:00Z"/>
        </w:rPr>
        <w:pPrChange w:id="1538" w:author="Thắng Đỗ" w:date="2021-06-02T08:32:00Z">
          <w:pPr>
            <w:pStyle w:val="ListParagraph"/>
            <w:numPr>
              <w:ilvl w:val="1"/>
              <w:numId w:val="6"/>
            </w:numPr>
            <w:ind w:hanging="360"/>
          </w:pPr>
        </w:pPrChange>
      </w:pPr>
      <w:ins w:id="1539" w:author="Thắng Đỗ" w:date="2021-06-02T08:12:00Z">
        <w:r w:rsidRPr="006E069F">
          <w:t>Giao diện trang chủ</w:t>
        </w:r>
      </w:ins>
    </w:p>
    <w:p w:rsidR="006E069F" w:rsidRPr="006E069F" w:rsidRDefault="006E069F">
      <w:pPr>
        <w:rPr>
          <w:ins w:id="1540" w:author="Thắng Đỗ" w:date="2021-06-02T08:12:00Z"/>
        </w:rPr>
        <w:pPrChange w:id="1541" w:author="Thắng Đỗ" w:date="2021-06-02T08:32:00Z">
          <w:pPr>
            <w:pStyle w:val="ListParagraph"/>
            <w:numPr>
              <w:ilvl w:val="1"/>
              <w:numId w:val="6"/>
            </w:numPr>
            <w:ind w:hanging="360"/>
          </w:pPr>
        </w:pPrChange>
      </w:pPr>
    </w:p>
    <w:p w:rsidR="006E069F" w:rsidRDefault="006E069F">
      <w:pPr>
        <w:pStyle w:val="ListParagraph"/>
        <w:ind w:left="1800" w:hanging="990"/>
        <w:rPr>
          <w:ins w:id="1542" w:author="Thắng Đỗ" w:date="2021-06-02T08:16:00Z"/>
          <w:sz w:val="36"/>
        </w:rPr>
        <w:pPrChange w:id="1543" w:author="Thắng Đỗ" w:date="2021-06-02T08:33:00Z">
          <w:pPr>
            <w:pStyle w:val="ListParagraph"/>
            <w:numPr>
              <w:ilvl w:val="1"/>
              <w:numId w:val="6"/>
            </w:numPr>
            <w:ind w:hanging="360"/>
          </w:pPr>
        </w:pPrChange>
      </w:pPr>
      <w:ins w:id="1544" w:author="Thắng Đỗ" w:date="2021-06-02T08:12:00Z">
        <w:r>
          <w:rPr>
            <w:noProof/>
          </w:rPr>
          <w:drawing>
            <wp:inline distT="0" distB="0" distL="0" distR="0" wp14:anchorId="231DE91B" wp14:editId="4D8484BA">
              <wp:extent cx="5733415" cy="322516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3225165"/>
                      </a:xfrm>
                      <a:prstGeom prst="rect">
                        <a:avLst/>
                      </a:prstGeom>
                    </pic:spPr>
                  </pic:pic>
                </a:graphicData>
              </a:graphic>
            </wp:inline>
          </w:drawing>
        </w:r>
      </w:ins>
    </w:p>
    <w:p w:rsidR="006E069F" w:rsidRDefault="006E069F">
      <w:pPr>
        <w:pStyle w:val="ListParagraph"/>
        <w:ind w:left="1800" w:hanging="990"/>
        <w:rPr>
          <w:ins w:id="1545" w:author="Thắng Đỗ" w:date="2021-06-02T08:12:00Z"/>
          <w:sz w:val="36"/>
          <w:szCs w:val="36"/>
        </w:rPr>
        <w:pPrChange w:id="1546" w:author="Thắng Đỗ" w:date="2021-06-02T08:33:00Z">
          <w:pPr>
            <w:pStyle w:val="ListParagraph"/>
            <w:numPr>
              <w:ilvl w:val="1"/>
              <w:numId w:val="6"/>
            </w:numPr>
            <w:ind w:hanging="360"/>
          </w:pPr>
        </w:pPrChange>
      </w:pPr>
    </w:p>
    <w:p w:rsidR="006E069F" w:rsidRDefault="006E069F">
      <w:pPr>
        <w:pStyle w:val="ListParagraph"/>
        <w:numPr>
          <w:ilvl w:val="0"/>
          <w:numId w:val="29"/>
        </w:numPr>
        <w:rPr>
          <w:ins w:id="1547" w:author="Thắng Đỗ" w:date="2021-06-02T08:15:00Z"/>
        </w:rPr>
        <w:pPrChange w:id="1548" w:author="Thắng Đỗ" w:date="2021-06-02T08:33:00Z">
          <w:pPr>
            <w:pStyle w:val="ListParagraph"/>
            <w:numPr>
              <w:ilvl w:val="1"/>
              <w:numId w:val="6"/>
            </w:numPr>
            <w:ind w:hanging="360"/>
          </w:pPr>
        </w:pPrChange>
      </w:pPr>
      <w:ins w:id="1549" w:author="Thắng Đỗ" w:date="2021-06-02T08:16:00Z">
        <w:r>
          <w:t>Slider thông tin các loại phòng</w:t>
        </w:r>
      </w:ins>
    </w:p>
    <w:p w:rsidR="006E069F" w:rsidRDefault="006E069F">
      <w:pPr>
        <w:pStyle w:val="ListParagraph"/>
        <w:ind w:left="810"/>
        <w:rPr>
          <w:ins w:id="1550" w:author="Thắng Đỗ" w:date="2021-06-02T08:17:00Z"/>
        </w:rPr>
        <w:pPrChange w:id="1551" w:author="Thắng Đỗ" w:date="2021-06-02T08:33:00Z">
          <w:pPr>
            <w:pStyle w:val="ListParagraph"/>
            <w:numPr>
              <w:ilvl w:val="1"/>
              <w:numId w:val="6"/>
            </w:numPr>
            <w:ind w:hanging="360"/>
          </w:pPr>
        </w:pPrChange>
      </w:pPr>
      <w:ins w:id="1552" w:author="Thắng Đỗ" w:date="2021-06-02T08:16:00Z">
        <w:r>
          <w:rPr>
            <w:noProof/>
          </w:rPr>
          <w:drawing>
            <wp:inline distT="0" distB="0" distL="0" distR="0" wp14:anchorId="6FE4BE31" wp14:editId="356149D9">
              <wp:extent cx="5733415" cy="32251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225165"/>
                      </a:xfrm>
                      <a:prstGeom prst="rect">
                        <a:avLst/>
                      </a:prstGeom>
                    </pic:spPr>
                  </pic:pic>
                </a:graphicData>
              </a:graphic>
            </wp:inline>
          </w:drawing>
        </w:r>
      </w:ins>
    </w:p>
    <w:p w:rsidR="006E069F" w:rsidRDefault="006E069F">
      <w:pPr>
        <w:pStyle w:val="ListParagraph"/>
        <w:numPr>
          <w:ilvl w:val="0"/>
          <w:numId w:val="29"/>
        </w:numPr>
        <w:rPr>
          <w:ins w:id="1553" w:author="Thắng Đỗ" w:date="2021-06-02T08:17:00Z"/>
        </w:rPr>
        <w:pPrChange w:id="1554" w:author="Thắng Đỗ" w:date="2021-06-02T08:33:00Z">
          <w:pPr>
            <w:pStyle w:val="ListParagraph"/>
            <w:numPr>
              <w:ilvl w:val="1"/>
              <w:numId w:val="6"/>
            </w:numPr>
            <w:ind w:hanging="360"/>
          </w:pPr>
        </w:pPrChange>
      </w:pPr>
      <w:ins w:id="1555" w:author="Thắng Đỗ" w:date="2021-06-02T08:17:00Z">
        <w:r>
          <w:t>Dịch vụ ăn uống</w:t>
        </w:r>
      </w:ins>
    </w:p>
    <w:p w:rsidR="006E069F" w:rsidRDefault="006E069F">
      <w:pPr>
        <w:pStyle w:val="ListParagraph"/>
        <w:ind w:left="1800"/>
        <w:rPr>
          <w:ins w:id="1556" w:author="Thắng Đỗ" w:date="2021-06-02T08:17:00Z"/>
        </w:rPr>
        <w:pPrChange w:id="1557" w:author="Thắng Đỗ" w:date="2021-06-02T08:34:00Z">
          <w:pPr>
            <w:pStyle w:val="ListParagraph"/>
            <w:numPr>
              <w:ilvl w:val="1"/>
              <w:numId w:val="6"/>
            </w:numPr>
            <w:ind w:hanging="360"/>
          </w:pPr>
        </w:pPrChange>
      </w:pPr>
    </w:p>
    <w:p w:rsidR="006E069F" w:rsidRDefault="006E069F">
      <w:pPr>
        <w:pStyle w:val="ListParagraph"/>
        <w:ind w:left="1800" w:hanging="1080"/>
        <w:rPr>
          <w:ins w:id="1558" w:author="Thắng Đỗ" w:date="2021-06-02T08:17:00Z"/>
        </w:rPr>
        <w:pPrChange w:id="1559" w:author="Thắng Đỗ" w:date="2021-06-02T08:35:00Z">
          <w:pPr>
            <w:pStyle w:val="ListParagraph"/>
            <w:numPr>
              <w:ilvl w:val="1"/>
              <w:numId w:val="6"/>
            </w:numPr>
            <w:ind w:hanging="360"/>
          </w:pPr>
        </w:pPrChange>
      </w:pPr>
      <w:ins w:id="1560" w:author="Thắng Đỗ" w:date="2021-06-02T08:17:00Z">
        <w:r>
          <w:rPr>
            <w:noProof/>
          </w:rPr>
          <w:lastRenderedPageBreak/>
          <w:drawing>
            <wp:inline distT="0" distB="0" distL="0" distR="0" wp14:anchorId="705AE0F9" wp14:editId="697593CF">
              <wp:extent cx="5733415" cy="322516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3225165"/>
                      </a:xfrm>
                      <a:prstGeom prst="rect">
                        <a:avLst/>
                      </a:prstGeom>
                    </pic:spPr>
                  </pic:pic>
                </a:graphicData>
              </a:graphic>
            </wp:inline>
          </w:drawing>
        </w:r>
      </w:ins>
    </w:p>
    <w:p w:rsidR="006E069F" w:rsidRDefault="006E069F">
      <w:pPr>
        <w:pStyle w:val="ListParagraph"/>
        <w:ind w:left="1800" w:hanging="1080"/>
        <w:rPr>
          <w:ins w:id="1561" w:author="Thắng Đỗ" w:date="2021-06-02T08:18:00Z"/>
        </w:rPr>
        <w:pPrChange w:id="1562" w:author="Thắng Đỗ" w:date="2021-06-02T08:35:00Z">
          <w:pPr>
            <w:pStyle w:val="ListParagraph"/>
            <w:numPr>
              <w:ilvl w:val="1"/>
              <w:numId w:val="6"/>
            </w:numPr>
            <w:ind w:hanging="360"/>
          </w:pPr>
        </w:pPrChange>
      </w:pPr>
    </w:p>
    <w:p w:rsidR="006E069F" w:rsidRDefault="006E069F">
      <w:pPr>
        <w:pStyle w:val="ListParagraph"/>
        <w:numPr>
          <w:ilvl w:val="0"/>
          <w:numId w:val="29"/>
        </w:numPr>
        <w:rPr>
          <w:ins w:id="1563" w:author="Thắng Đỗ" w:date="2021-06-02T08:18:00Z"/>
        </w:rPr>
        <w:pPrChange w:id="1564" w:author="Thắng Đỗ" w:date="2021-06-02T08:34:00Z">
          <w:pPr>
            <w:pStyle w:val="ListParagraph"/>
            <w:numPr>
              <w:ilvl w:val="1"/>
              <w:numId w:val="6"/>
            </w:numPr>
            <w:ind w:hanging="360"/>
          </w:pPr>
        </w:pPrChange>
      </w:pPr>
      <w:ins w:id="1565" w:author="Thắng Đỗ" w:date="2021-06-02T08:18:00Z">
        <w:r>
          <w:t>Chăm sóc sức khỏe, sắc đẹp</w:t>
        </w:r>
      </w:ins>
    </w:p>
    <w:p w:rsidR="006E069F" w:rsidRDefault="006E069F">
      <w:pPr>
        <w:rPr>
          <w:ins w:id="1566" w:author="Thắng Đỗ" w:date="2021-06-02T08:18:00Z"/>
        </w:rPr>
        <w:pPrChange w:id="1567" w:author="Thắng Đỗ" w:date="2021-06-02T08:35:00Z">
          <w:pPr>
            <w:pStyle w:val="ListParagraph"/>
            <w:numPr>
              <w:ilvl w:val="1"/>
              <w:numId w:val="6"/>
            </w:numPr>
            <w:ind w:hanging="360"/>
          </w:pPr>
        </w:pPrChange>
      </w:pPr>
    </w:p>
    <w:p w:rsidR="006E069F" w:rsidRDefault="006E069F">
      <w:pPr>
        <w:ind w:firstLine="720"/>
        <w:rPr>
          <w:ins w:id="1568" w:author="Thắng Đỗ" w:date="2021-06-02T08:19:00Z"/>
        </w:rPr>
        <w:pPrChange w:id="1569" w:author="Thắng Đỗ" w:date="2021-06-02T08:35:00Z">
          <w:pPr>
            <w:pStyle w:val="ListParagraph"/>
            <w:numPr>
              <w:ilvl w:val="1"/>
              <w:numId w:val="6"/>
            </w:numPr>
            <w:ind w:hanging="360"/>
          </w:pPr>
        </w:pPrChange>
      </w:pPr>
      <w:ins w:id="1570" w:author="Thắng Đỗ" w:date="2021-06-02T08:18:00Z">
        <w:r>
          <w:rPr>
            <w:noProof/>
          </w:rPr>
          <w:drawing>
            <wp:inline distT="0" distB="0" distL="0" distR="0" wp14:anchorId="5EB46701" wp14:editId="49E08667">
              <wp:extent cx="5733415" cy="322516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225165"/>
                      </a:xfrm>
                      <a:prstGeom prst="rect">
                        <a:avLst/>
                      </a:prstGeom>
                    </pic:spPr>
                  </pic:pic>
                </a:graphicData>
              </a:graphic>
            </wp:inline>
          </w:drawing>
        </w:r>
      </w:ins>
    </w:p>
    <w:p w:rsidR="006E069F" w:rsidRDefault="006E069F">
      <w:pPr>
        <w:pStyle w:val="ListParagraph"/>
        <w:numPr>
          <w:ilvl w:val="0"/>
          <w:numId w:val="29"/>
        </w:numPr>
        <w:rPr>
          <w:ins w:id="1571" w:author="Thắng Đỗ" w:date="2021-06-02T08:19:00Z"/>
        </w:rPr>
        <w:pPrChange w:id="1572" w:author="Thắng Đỗ" w:date="2021-06-02T08:34:00Z">
          <w:pPr>
            <w:pStyle w:val="ListParagraph"/>
            <w:numPr>
              <w:ilvl w:val="1"/>
              <w:numId w:val="6"/>
            </w:numPr>
            <w:ind w:hanging="360"/>
          </w:pPr>
        </w:pPrChange>
      </w:pPr>
      <w:ins w:id="1573" w:author="Thắng Đỗ" w:date="2021-06-02T08:19:00Z">
        <w:r>
          <w:t>Giao diện đặt phòng</w:t>
        </w:r>
      </w:ins>
    </w:p>
    <w:p w:rsidR="006E069F" w:rsidRDefault="006E069F">
      <w:pPr>
        <w:ind w:firstLine="810"/>
        <w:rPr>
          <w:ins w:id="1574" w:author="Thắng Đỗ" w:date="2021-06-02T08:20:00Z"/>
        </w:rPr>
        <w:pPrChange w:id="1575" w:author="Thắng Đỗ" w:date="2021-06-02T08:34:00Z">
          <w:pPr>
            <w:pStyle w:val="ListParagraph"/>
            <w:numPr>
              <w:ilvl w:val="1"/>
              <w:numId w:val="6"/>
            </w:numPr>
            <w:ind w:hanging="360"/>
          </w:pPr>
        </w:pPrChange>
      </w:pPr>
      <w:ins w:id="1576" w:author="Thắng Đỗ" w:date="2021-06-02T08:19:00Z">
        <w:r>
          <w:rPr>
            <w:noProof/>
          </w:rPr>
          <w:lastRenderedPageBreak/>
          <w:drawing>
            <wp:inline distT="0" distB="0" distL="0" distR="0" wp14:anchorId="4590EC9E" wp14:editId="63D24303">
              <wp:extent cx="5733415" cy="322516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225165"/>
                      </a:xfrm>
                      <a:prstGeom prst="rect">
                        <a:avLst/>
                      </a:prstGeom>
                    </pic:spPr>
                  </pic:pic>
                </a:graphicData>
              </a:graphic>
            </wp:inline>
          </w:drawing>
        </w:r>
      </w:ins>
    </w:p>
    <w:p w:rsidR="006E069F" w:rsidRDefault="006E069F">
      <w:pPr>
        <w:pStyle w:val="ListParagraph"/>
        <w:numPr>
          <w:ilvl w:val="0"/>
          <w:numId w:val="29"/>
        </w:numPr>
        <w:rPr>
          <w:ins w:id="1577" w:author="Thắng Đỗ" w:date="2021-06-02T08:20:00Z"/>
        </w:rPr>
        <w:pPrChange w:id="1578" w:author="Thắng Đỗ" w:date="2021-06-02T08:34:00Z">
          <w:pPr>
            <w:pStyle w:val="ListParagraph"/>
            <w:numPr>
              <w:ilvl w:val="1"/>
              <w:numId w:val="6"/>
            </w:numPr>
            <w:ind w:hanging="360"/>
          </w:pPr>
        </w:pPrChange>
      </w:pPr>
      <w:ins w:id="1579" w:author="Thắng Đỗ" w:date="2021-06-02T08:20:00Z">
        <w:r>
          <w:t>Thanh toán online</w:t>
        </w:r>
      </w:ins>
    </w:p>
    <w:p w:rsidR="006E069F" w:rsidRDefault="006E069F">
      <w:pPr>
        <w:ind w:firstLine="810"/>
        <w:rPr>
          <w:ins w:id="1580" w:author="Thắng Đỗ" w:date="2021-06-02T08:23:00Z"/>
        </w:rPr>
        <w:pPrChange w:id="1581" w:author="Thắng Đỗ" w:date="2021-06-02T08:34:00Z">
          <w:pPr>
            <w:pStyle w:val="ListParagraph"/>
            <w:numPr>
              <w:ilvl w:val="1"/>
              <w:numId w:val="6"/>
            </w:numPr>
            <w:ind w:hanging="360"/>
          </w:pPr>
        </w:pPrChange>
      </w:pPr>
      <w:ins w:id="1582" w:author="Thắng Đỗ" w:date="2021-06-02T08:20:00Z">
        <w:r>
          <w:rPr>
            <w:noProof/>
          </w:rPr>
          <w:drawing>
            <wp:inline distT="0" distB="0" distL="0" distR="0" wp14:anchorId="1461AD39" wp14:editId="023F231A">
              <wp:extent cx="5733415" cy="322516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3225165"/>
                      </a:xfrm>
                      <a:prstGeom prst="rect">
                        <a:avLst/>
                      </a:prstGeom>
                    </pic:spPr>
                  </pic:pic>
                </a:graphicData>
              </a:graphic>
            </wp:inline>
          </w:drawing>
        </w:r>
      </w:ins>
    </w:p>
    <w:p w:rsidR="00747FD9" w:rsidRDefault="00747FD9" w:rsidP="006E069F">
      <w:pPr>
        <w:ind w:firstLine="900"/>
        <w:outlineLvl w:val="2"/>
        <w:rPr>
          <w:ins w:id="1583" w:author="Thắng Đỗ" w:date="2021-06-02T08:23:00Z"/>
        </w:rPr>
      </w:pPr>
      <w:ins w:id="1584" w:author="Thắng Đỗ" w:date="2021-06-02T08:23:00Z">
        <w:r>
          <w:br w:type="page"/>
        </w:r>
      </w:ins>
    </w:p>
    <w:p w:rsidR="00747FD9" w:rsidRPr="006E069F" w:rsidRDefault="00747FD9">
      <w:pPr>
        <w:rPr>
          <w:ins w:id="1585" w:author="Thắng Đỗ" w:date="2021-05-27T08:45:00Z"/>
          <w:rPrChange w:id="1586" w:author="Thắng Đỗ" w:date="2021-06-02T08:20:00Z">
            <w:rPr>
              <w:ins w:id="1587" w:author="Thắng Đỗ" w:date="2021-05-27T08:45:00Z"/>
              <w:sz w:val="28"/>
              <w:szCs w:val="28"/>
            </w:rPr>
          </w:rPrChange>
        </w:rPr>
        <w:pPrChange w:id="1588" w:author="Thắng Đỗ" w:date="2021-06-02T08:34:00Z">
          <w:pPr>
            <w:pStyle w:val="ListParagraph"/>
            <w:numPr>
              <w:ilvl w:val="1"/>
              <w:numId w:val="6"/>
            </w:numPr>
            <w:ind w:hanging="360"/>
          </w:pPr>
        </w:pPrChange>
      </w:pPr>
    </w:p>
    <w:p w:rsidR="00286CEF" w:rsidRPr="006E069F" w:rsidRDefault="00286CEF">
      <w:pPr>
        <w:pStyle w:val="ListParagraph"/>
        <w:numPr>
          <w:ilvl w:val="2"/>
          <w:numId w:val="6"/>
        </w:numPr>
        <w:outlineLvl w:val="2"/>
        <w:rPr>
          <w:ins w:id="1589" w:author="Thắng Đỗ" w:date="2021-06-02T08:21:00Z"/>
          <w:sz w:val="36"/>
          <w:szCs w:val="36"/>
          <w:rPrChange w:id="1590" w:author="Thắng Đỗ" w:date="2021-06-02T08:21:00Z">
            <w:rPr>
              <w:ins w:id="1591" w:author="Thắng Đỗ" w:date="2021-06-02T08:21:00Z"/>
              <w:sz w:val="28"/>
              <w:szCs w:val="28"/>
            </w:rPr>
          </w:rPrChange>
        </w:rPr>
        <w:pPrChange w:id="1592" w:author="Thắng Đỗ" w:date="2021-05-27T08:48:00Z">
          <w:pPr>
            <w:pStyle w:val="ListParagraph"/>
            <w:numPr>
              <w:ilvl w:val="1"/>
              <w:numId w:val="6"/>
            </w:numPr>
            <w:ind w:hanging="360"/>
          </w:pPr>
        </w:pPrChange>
      </w:pPr>
      <w:bookmarkStart w:id="1593" w:name="_Toc73516949"/>
      <w:ins w:id="1594" w:author="Thắng Đỗ" w:date="2021-05-27T08:45:00Z">
        <w:r>
          <w:rPr>
            <w:sz w:val="28"/>
            <w:szCs w:val="28"/>
          </w:rPr>
          <w:t>Giao diện quản lý</w:t>
        </w:r>
      </w:ins>
      <w:bookmarkEnd w:id="1593"/>
    </w:p>
    <w:p w:rsidR="006E069F" w:rsidRDefault="006E069F">
      <w:pPr>
        <w:pStyle w:val="ListParagraph"/>
        <w:numPr>
          <w:ilvl w:val="0"/>
          <w:numId w:val="29"/>
        </w:numPr>
        <w:rPr>
          <w:ins w:id="1595" w:author="Thắng Đỗ" w:date="2021-06-02T08:22:00Z"/>
        </w:rPr>
        <w:pPrChange w:id="1596" w:author="Thắng Đỗ" w:date="2021-06-02T08:34:00Z">
          <w:pPr>
            <w:pStyle w:val="ListParagraph"/>
            <w:numPr>
              <w:ilvl w:val="1"/>
              <w:numId w:val="6"/>
            </w:numPr>
            <w:ind w:hanging="360"/>
          </w:pPr>
        </w:pPrChange>
      </w:pPr>
      <w:ins w:id="1597" w:author="Thắng Đỗ" w:date="2021-06-02T08:22:00Z">
        <w:r>
          <w:t>Giao diện đăng nhập</w:t>
        </w:r>
      </w:ins>
    </w:p>
    <w:p w:rsidR="006E069F" w:rsidRDefault="00747FD9">
      <w:pPr>
        <w:ind w:firstLine="810"/>
        <w:rPr>
          <w:ins w:id="1598" w:author="Thắng Đỗ" w:date="2021-06-02T08:24:00Z"/>
        </w:rPr>
        <w:pPrChange w:id="1599" w:author="Thắng Đỗ" w:date="2021-06-02T08:34:00Z">
          <w:pPr>
            <w:pStyle w:val="ListParagraph"/>
            <w:numPr>
              <w:ilvl w:val="1"/>
              <w:numId w:val="6"/>
            </w:numPr>
            <w:ind w:hanging="360"/>
          </w:pPr>
        </w:pPrChange>
      </w:pPr>
      <w:ins w:id="1600" w:author="Thắng Đỗ" w:date="2021-06-02T08:22:00Z">
        <w:r>
          <w:rPr>
            <w:noProof/>
          </w:rPr>
          <w:drawing>
            <wp:inline distT="0" distB="0" distL="0" distR="0" wp14:anchorId="4B32432F" wp14:editId="62483864">
              <wp:extent cx="5733415" cy="322516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225165"/>
                      </a:xfrm>
                      <a:prstGeom prst="rect">
                        <a:avLst/>
                      </a:prstGeom>
                    </pic:spPr>
                  </pic:pic>
                </a:graphicData>
              </a:graphic>
            </wp:inline>
          </w:drawing>
        </w:r>
      </w:ins>
    </w:p>
    <w:p w:rsidR="00747FD9" w:rsidRDefault="00747FD9">
      <w:pPr>
        <w:rPr>
          <w:ins w:id="1601" w:author="Thắng Đỗ" w:date="2021-06-02T08:24:00Z"/>
        </w:rPr>
        <w:pPrChange w:id="1602" w:author="Thắng Đỗ" w:date="2021-06-02T08:34:00Z">
          <w:pPr>
            <w:pStyle w:val="ListParagraph"/>
            <w:numPr>
              <w:ilvl w:val="1"/>
              <w:numId w:val="6"/>
            </w:numPr>
            <w:ind w:hanging="360"/>
          </w:pPr>
        </w:pPrChange>
      </w:pPr>
    </w:p>
    <w:p w:rsidR="00747FD9" w:rsidRDefault="00747FD9">
      <w:pPr>
        <w:pStyle w:val="ListParagraph"/>
        <w:numPr>
          <w:ilvl w:val="0"/>
          <w:numId w:val="29"/>
        </w:numPr>
        <w:rPr>
          <w:ins w:id="1603" w:author="Thắng Đỗ" w:date="2021-06-02T08:24:00Z"/>
        </w:rPr>
        <w:pPrChange w:id="1604" w:author="Thắng Đỗ" w:date="2021-06-02T08:34:00Z">
          <w:pPr>
            <w:pStyle w:val="ListParagraph"/>
            <w:numPr>
              <w:ilvl w:val="1"/>
              <w:numId w:val="6"/>
            </w:numPr>
            <w:ind w:hanging="360"/>
          </w:pPr>
        </w:pPrChange>
      </w:pPr>
      <w:ins w:id="1605" w:author="Thắng Đỗ" w:date="2021-06-02T08:24:00Z">
        <w:r>
          <w:t>Menu quản lý</w:t>
        </w:r>
      </w:ins>
    </w:p>
    <w:p w:rsidR="00747FD9" w:rsidRDefault="00747FD9">
      <w:pPr>
        <w:pStyle w:val="ListParagraph"/>
        <w:ind w:left="1800"/>
        <w:rPr>
          <w:ins w:id="1606" w:author="Thắng Đỗ" w:date="2021-06-02T08:24:00Z"/>
        </w:rPr>
        <w:pPrChange w:id="1607" w:author="Thắng Đỗ" w:date="2021-06-02T08:34:00Z">
          <w:pPr>
            <w:pStyle w:val="ListParagraph"/>
            <w:numPr>
              <w:ilvl w:val="1"/>
              <w:numId w:val="6"/>
            </w:numPr>
            <w:ind w:hanging="360"/>
          </w:pPr>
        </w:pPrChange>
      </w:pPr>
    </w:p>
    <w:p w:rsidR="00747FD9" w:rsidRDefault="00747FD9">
      <w:pPr>
        <w:ind w:firstLine="810"/>
        <w:rPr>
          <w:ins w:id="1608" w:author="Thắng Đỗ" w:date="2021-06-02T08:24:00Z"/>
        </w:rPr>
        <w:pPrChange w:id="1609" w:author="Thắng Đỗ" w:date="2021-06-02T08:34:00Z">
          <w:pPr>
            <w:pStyle w:val="ListParagraph"/>
            <w:numPr>
              <w:ilvl w:val="1"/>
              <w:numId w:val="6"/>
            </w:numPr>
            <w:ind w:hanging="360"/>
          </w:pPr>
        </w:pPrChange>
      </w:pPr>
      <w:ins w:id="1610" w:author="Thắng Đỗ" w:date="2021-06-02T08:24:00Z">
        <w:r>
          <w:rPr>
            <w:noProof/>
          </w:rPr>
          <w:drawing>
            <wp:inline distT="0" distB="0" distL="0" distR="0" wp14:anchorId="07A84EC4" wp14:editId="5EE26109">
              <wp:extent cx="5733415" cy="322516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3225165"/>
                      </a:xfrm>
                      <a:prstGeom prst="rect">
                        <a:avLst/>
                      </a:prstGeom>
                    </pic:spPr>
                  </pic:pic>
                </a:graphicData>
              </a:graphic>
            </wp:inline>
          </w:drawing>
        </w:r>
      </w:ins>
    </w:p>
    <w:p w:rsidR="00747FD9" w:rsidRDefault="00747FD9">
      <w:pPr>
        <w:rPr>
          <w:ins w:id="1611" w:author="Thắng Đỗ" w:date="2021-06-02T08:25:00Z"/>
        </w:rPr>
        <w:pPrChange w:id="1612" w:author="Thắng Đỗ" w:date="2021-06-02T08:34:00Z">
          <w:pPr>
            <w:pStyle w:val="ListParagraph"/>
            <w:numPr>
              <w:ilvl w:val="1"/>
              <w:numId w:val="6"/>
            </w:numPr>
            <w:ind w:hanging="360"/>
          </w:pPr>
        </w:pPrChange>
      </w:pPr>
    </w:p>
    <w:p w:rsidR="00747FD9" w:rsidRDefault="00747FD9">
      <w:pPr>
        <w:pStyle w:val="ListParagraph"/>
        <w:numPr>
          <w:ilvl w:val="0"/>
          <w:numId w:val="29"/>
        </w:numPr>
        <w:rPr>
          <w:ins w:id="1613" w:author="Thắng Đỗ" w:date="2021-06-02T08:25:00Z"/>
        </w:rPr>
        <w:pPrChange w:id="1614" w:author="Thắng Đỗ" w:date="2021-06-02T08:34:00Z">
          <w:pPr>
            <w:pStyle w:val="ListParagraph"/>
            <w:numPr>
              <w:ilvl w:val="1"/>
              <w:numId w:val="6"/>
            </w:numPr>
            <w:ind w:hanging="360"/>
          </w:pPr>
        </w:pPrChange>
      </w:pPr>
      <w:ins w:id="1615" w:author="Thắng Đỗ" w:date="2021-06-02T08:25:00Z">
        <w:r>
          <w:t>Quản lý phòng</w:t>
        </w:r>
      </w:ins>
    </w:p>
    <w:p w:rsidR="00747FD9" w:rsidRDefault="00747FD9">
      <w:pPr>
        <w:ind w:firstLine="810"/>
        <w:rPr>
          <w:ins w:id="1616" w:author="Thắng Đỗ" w:date="2021-06-02T08:25:00Z"/>
        </w:rPr>
        <w:pPrChange w:id="1617" w:author="Thắng Đỗ" w:date="2021-06-02T08:34:00Z">
          <w:pPr>
            <w:pStyle w:val="ListParagraph"/>
            <w:numPr>
              <w:ilvl w:val="1"/>
              <w:numId w:val="6"/>
            </w:numPr>
            <w:ind w:hanging="360"/>
          </w:pPr>
        </w:pPrChange>
      </w:pPr>
      <w:ins w:id="1618" w:author="Thắng Đỗ" w:date="2021-06-02T08:25:00Z">
        <w:r>
          <w:rPr>
            <w:noProof/>
          </w:rPr>
          <w:lastRenderedPageBreak/>
          <w:drawing>
            <wp:inline distT="0" distB="0" distL="0" distR="0" wp14:anchorId="2DB17A13" wp14:editId="0CA502A6">
              <wp:extent cx="5733415" cy="322516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225165"/>
                      </a:xfrm>
                      <a:prstGeom prst="rect">
                        <a:avLst/>
                      </a:prstGeom>
                    </pic:spPr>
                  </pic:pic>
                </a:graphicData>
              </a:graphic>
            </wp:inline>
          </w:drawing>
        </w:r>
      </w:ins>
    </w:p>
    <w:p w:rsidR="00747FD9" w:rsidRDefault="00747FD9">
      <w:pPr>
        <w:rPr>
          <w:ins w:id="1619" w:author="Thắng Đỗ" w:date="2021-06-02T08:25:00Z"/>
        </w:rPr>
        <w:pPrChange w:id="1620" w:author="Thắng Đỗ" w:date="2021-06-02T08:34:00Z">
          <w:pPr>
            <w:pStyle w:val="ListParagraph"/>
            <w:numPr>
              <w:ilvl w:val="1"/>
              <w:numId w:val="6"/>
            </w:numPr>
            <w:ind w:hanging="360"/>
          </w:pPr>
        </w:pPrChange>
      </w:pPr>
    </w:p>
    <w:p w:rsidR="00747FD9" w:rsidRDefault="00747FD9">
      <w:pPr>
        <w:pStyle w:val="ListParagraph"/>
        <w:numPr>
          <w:ilvl w:val="0"/>
          <w:numId w:val="29"/>
        </w:numPr>
        <w:rPr>
          <w:ins w:id="1621" w:author="Thắng Đỗ" w:date="2021-06-02T08:26:00Z"/>
        </w:rPr>
        <w:pPrChange w:id="1622" w:author="Thắng Đỗ" w:date="2021-06-02T08:33:00Z">
          <w:pPr>
            <w:pStyle w:val="ListParagraph"/>
            <w:numPr>
              <w:ilvl w:val="1"/>
              <w:numId w:val="6"/>
            </w:numPr>
            <w:ind w:hanging="360"/>
          </w:pPr>
        </w:pPrChange>
      </w:pPr>
      <w:ins w:id="1623" w:author="Thắng Đỗ" w:date="2021-06-02T08:26:00Z">
        <w:r>
          <w:t>Quản lý mã giảm giá</w:t>
        </w:r>
      </w:ins>
    </w:p>
    <w:p w:rsidR="00747FD9" w:rsidRDefault="00747FD9">
      <w:pPr>
        <w:ind w:firstLine="810"/>
        <w:rPr>
          <w:ins w:id="1624" w:author="Thắng Đỗ" w:date="2021-06-02T08:26:00Z"/>
        </w:rPr>
        <w:pPrChange w:id="1625" w:author="Thắng Đỗ" w:date="2021-06-02T08:34:00Z">
          <w:pPr>
            <w:pStyle w:val="ListParagraph"/>
            <w:numPr>
              <w:ilvl w:val="1"/>
              <w:numId w:val="6"/>
            </w:numPr>
            <w:ind w:hanging="360"/>
          </w:pPr>
        </w:pPrChange>
      </w:pPr>
      <w:ins w:id="1626" w:author="Thắng Đỗ" w:date="2021-06-02T08:26:00Z">
        <w:r>
          <w:rPr>
            <w:noProof/>
          </w:rPr>
          <w:drawing>
            <wp:inline distT="0" distB="0" distL="0" distR="0" wp14:anchorId="31634251" wp14:editId="47F3F71D">
              <wp:extent cx="5733415" cy="322516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225165"/>
                      </a:xfrm>
                      <a:prstGeom prst="rect">
                        <a:avLst/>
                      </a:prstGeom>
                    </pic:spPr>
                  </pic:pic>
                </a:graphicData>
              </a:graphic>
            </wp:inline>
          </w:drawing>
        </w:r>
      </w:ins>
    </w:p>
    <w:p w:rsidR="00747FD9" w:rsidRDefault="00747FD9">
      <w:pPr>
        <w:pStyle w:val="ListParagraph"/>
        <w:numPr>
          <w:ilvl w:val="0"/>
          <w:numId w:val="29"/>
        </w:numPr>
        <w:rPr>
          <w:ins w:id="1627" w:author="Thắng Đỗ" w:date="2021-06-02T08:27:00Z"/>
        </w:rPr>
        <w:pPrChange w:id="1628" w:author="Thắng Đỗ" w:date="2021-06-02T08:33:00Z">
          <w:pPr>
            <w:pStyle w:val="ListParagraph"/>
            <w:numPr>
              <w:ilvl w:val="1"/>
              <w:numId w:val="6"/>
            </w:numPr>
            <w:ind w:hanging="360"/>
          </w:pPr>
        </w:pPrChange>
      </w:pPr>
      <w:ins w:id="1629" w:author="Thắng Đỗ" w:date="2021-06-02T08:27:00Z">
        <w:r>
          <w:t>Đăng bài</w:t>
        </w:r>
      </w:ins>
    </w:p>
    <w:p w:rsidR="00747FD9" w:rsidRDefault="00747FD9">
      <w:pPr>
        <w:ind w:firstLine="990"/>
        <w:rPr>
          <w:ins w:id="1630" w:author="Thắng Đỗ" w:date="2021-06-02T08:27:00Z"/>
        </w:rPr>
        <w:pPrChange w:id="1631" w:author="Thắng Đỗ" w:date="2021-06-02T08:33:00Z">
          <w:pPr>
            <w:pStyle w:val="ListParagraph"/>
            <w:numPr>
              <w:ilvl w:val="1"/>
              <w:numId w:val="6"/>
            </w:numPr>
            <w:ind w:hanging="360"/>
          </w:pPr>
        </w:pPrChange>
      </w:pPr>
      <w:ins w:id="1632" w:author="Thắng Đỗ" w:date="2021-06-02T08:27:00Z">
        <w:r>
          <w:rPr>
            <w:noProof/>
          </w:rPr>
          <w:lastRenderedPageBreak/>
          <w:drawing>
            <wp:inline distT="0" distB="0" distL="0" distR="0" wp14:anchorId="755BFDA1" wp14:editId="651E117B">
              <wp:extent cx="5733415" cy="322516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225165"/>
                      </a:xfrm>
                      <a:prstGeom prst="rect">
                        <a:avLst/>
                      </a:prstGeom>
                    </pic:spPr>
                  </pic:pic>
                </a:graphicData>
              </a:graphic>
            </wp:inline>
          </w:drawing>
        </w:r>
      </w:ins>
    </w:p>
    <w:p w:rsidR="00747FD9" w:rsidRDefault="00747FD9">
      <w:pPr>
        <w:rPr>
          <w:ins w:id="1633" w:author="Thắng Đỗ" w:date="2021-06-02T08:27:00Z"/>
        </w:rPr>
        <w:pPrChange w:id="1634" w:author="Thắng Đỗ" w:date="2021-06-02T08:34:00Z">
          <w:pPr>
            <w:pStyle w:val="ListParagraph"/>
            <w:numPr>
              <w:ilvl w:val="1"/>
              <w:numId w:val="6"/>
            </w:numPr>
            <w:ind w:hanging="360"/>
          </w:pPr>
        </w:pPrChange>
      </w:pPr>
    </w:p>
    <w:p w:rsidR="00747FD9" w:rsidRDefault="00747FD9">
      <w:pPr>
        <w:pStyle w:val="ListParagraph"/>
        <w:numPr>
          <w:ilvl w:val="0"/>
          <w:numId w:val="29"/>
        </w:numPr>
        <w:rPr>
          <w:ins w:id="1635" w:author="Thắng Đỗ" w:date="2021-06-02T08:27:00Z"/>
        </w:rPr>
        <w:pPrChange w:id="1636" w:author="Thắng Đỗ" w:date="2021-06-02T08:33:00Z">
          <w:pPr>
            <w:pStyle w:val="ListParagraph"/>
            <w:numPr>
              <w:ilvl w:val="1"/>
              <w:numId w:val="6"/>
            </w:numPr>
            <w:ind w:hanging="360"/>
          </w:pPr>
        </w:pPrChange>
      </w:pPr>
      <w:ins w:id="1637" w:author="Thắng Đỗ" w:date="2021-06-02T08:27:00Z">
        <w:r>
          <w:t>Quản lý bài đăng</w:t>
        </w:r>
      </w:ins>
    </w:p>
    <w:p w:rsidR="00747FD9" w:rsidRPr="006E069F" w:rsidRDefault="00747FD9">
      <w:pPr>
        <w:ind w:firstLine="990"/>
        <w:rPr>
          <w:moveTo w:id="1638" w:author="Thắng Đỗ" w:date="2021-05-06T20:31:00Z"/>
          <w:rPrChange w:id="1639" w:author="Thắng Đỗ" w:date="2021-06-02T08:22:00Z">
            <w:rPr>
              <w:moveTo w:id="1640" w:author="Thắng Đỗ" w:date="2021-05-06T20:31:00Z"/>
              <w:sz w:val="36"/>
              <w:szCs w:val="36"/>
            </w:rPr>
          </w:rPrChange>
        </w:rPr>
        <w:pPrChange w:id="1641" w:author="Thắng Đỗ" w:date="2021-06-02T08:34:00Z">
          <w:pPr>
            <w:pStyle w:val="ListParagraph"/>
            <w:numPr>
              <w:ilvl w:val="1"/>
              <w:numId w:val="6"/>
            </w:numPr>
            <w:ind w:hanging="360"/>
          </w:pPr>
        </w:pPrChange>
      </w:pPr>
      <w:ins w:id="1642" w:author="Thắng Đỗ" w:date="2021-06-02T08:30:00Z">
        <w:r>
          <w:rPr>
            <w:noProof/>
          </w:rPr>
          <w:drawing>
            <wp:inline distT="0" distB="0" distL="0" distR="0" wp14:anchorId="4D918F99" wp14:editId="643EBA58">
              <wp:extent cx="5733415" cy="322516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225165"/>
                      </a:xfrm>
                      <a:prstGeom prst="rect">
                        <a:avLst/>
                      </a:prstGeom>
                    </pic:spPr>
                  </pic:pic>
                </a:graphicData>
              </a:graphic>
            </wp:inline>
          </w:drawing>
        </w:r>
      </w:ins>
    </w:p>
    <w:p w:rsidR="00286CEF" w:rsidRPr="00A6692F" w:rsidDel="00477BA4" w:rsidRDefault="00AC50C4">
      <w:pPr>
        <w:pStyle w:val="ListParagraph"/>
        <w:numPr>
          <w:ilvl w:val="2"/>
          <w:numId w:val="6"/>
        </w:numPr>
        <w:outlineLvl w:val="2"/>
        <w:rPr>
          <w:del w:id="1643" w:author="Thắng Đỗ" w:date="2021-06-02T12:23:00Z"/>
          <w:moveTo w:id="1644" w:author="Thắng Đỗ" w:date="2021-05-06T20:31:00Z"/>
          <w:sz w:val="36"/>
          <w:szCs w:val="36"/>
        </w:rPr>
        <w:pPrChange w:id="1645" w:author="Thắng Đỗ" w:date="2021-05-27T08:48:00Z">
          <w:pPr>
            <w:pStyle w:val="ListParagraph"/>
            <w:numPr>
              <w:ilvl w:val="1"/>
              <w:numId w:val="6"/>
            </w:numPr>
            <w:ind w:hanging="360"/>
          </w:pPr>
        </w:pPrChange>
      </w:pPr>
      <w:bookmarkStart w:id="1646" w:name="_Toc73516950"/>
      <w:moveTo w:id="1647" w:author="Thắng Đỗ" w:date="2021-05-06T20:31:00Z">
        <w:del w:id="1648" w:author="Thắng Đỗ" w:date="2021-06-02T12:23:00Z">
          <w:r w:rsidRPr="00A6692F" w:rsidDel="00477BA4">
            <w:rPr>
              <w:sz w:val="28"/>
              <w:szCs w:val="28"/>
            </w:rPr>
            <w:delText>Xử lý dữ liệu</w:delText>
          </w:r>
          <w:bookmarkEnd w:id="1646"/>
        </w:del>
      </w:moveTo>
    </w:p>
    <w:p w:rsidR="00AC50C4" w:rsidRPr="00A6692F" w:rsidDel="00477BA4" w:rsidRDefault="00AC50C4" w:rsidP="00AC50C4">
      <w:pPr>
        <w:spacing w:after="160" w:line="259" w:lineRule="auto"/>
        <w:rPr>
          <w:del w:id="1649" w:author="Thắng Đỗ" w:date="2021-06-02T12:23:00Z"/>
          <w:moveTo w:id="1650" w:author="Thắng Đỗ" w:date="2021-05-06T20:31:00Z"/>
          <w:sz w:val="28"/>
          <w:szCs w:val="28"/>
        </w:rPr>
      </w:pPr>
      <w:moveTo w:id="1651" w:author="Thắng Đỗ" w:date="2021-05-06T20:31:00Z">
        <w:del w:id="1652" w:author="Thắng Đỗ" w:date="2021-06-02T12:23:00Z">
          <w:r w:rsidRPr="00A6692F" w:rsidDel="00477BA4">
            <w:rPr>
              <w:sz w:val="28"/>
              <w:szCs w:val="28"/>
            </w:rPr>
            <w:br w:type="page"/>
          </w:r>
        </w:del>
      </w:moveTo>
    </w:p>
    <w:p w:rsidR="00477BA4" w:rsidRDefault="00477BA4" w:rsidP="00AC50C4">
      <w:pPr>
        <w:pStyle w:val="ListParagraph"/>
        <w:rPr>
          <w:ins w:id="1653" w:author="Thắng Đỗ" w:date="2021-06-02T12:23:00Z"/>
          <w:sz w:val="36"/>
          <w:szCs w:val="36"/>
        </w:rPr>
      </w:pPr>
      <w:ins w:id="1654" w:author="Thắng Đỗ" w:date="2021-06-02T12:23:00Z">
        <w:r>
          <w:rPr>
            <w:sz w:val="36"/>
            <w:szCs w:val="36"/>
          </w:rPr>
          <w:br w:type="page"/>
        </w:r>
      </w:ins>
    </w:p>
    <w:p w:rsidR="00AC50C4" w:rsidRPr="00A6692F" w:rsidRDefault="00AC50C4" w:rsidP="00AC50C4">
      <w:pPr>
        <w:pStyle w:val="ListParagraph"/>
        <w:rPr>
          <w:moveTo w:id="1655" w:author="Thắng Đỗ" w:date="2021-05-06T20:31:00Z"/>
          <w:sz w:val="36"/>
          <w:szCs w:val="36"/>
        </w:rPr>
      </w:pPr>
    </w:p>
    <w:p w:rsidR="00E45743" w:rsidRDefault="00E45743" w:rsidP="00E45743">
      <w:pPr>
        <w:pStyle w:val="ListParagraph"/>
        <w:spacing w:after="120"/>
        <w:ind w:left="0"/>
        <w:jc w:val="center"/>
        <w:outlineLvl w:val="0"/>
        <w:rPr>
          <w:ins w:id="1656" w:author="Thắng Đỗ" w:date="2021-06-02T12:22:00Z"/>
          <w:b/>
          <w:color w:val="000000" w:themeColor="text1" w:themeShade="80"/>
          <w:sz w:val="32"/>
          <w:szCs w:val="32"/>
        </w:rPr>
      </w:pPr>
      <w:bookmarkStart w:id="1657" w:name="_Toc73516954"/>
      <w:ins w:id="1658" w:author="Thắng Đỗ" w:date="2021-06-02T12:22:00Z">
        <w:r>
          <w:rPr>
            <w:b/>
            <w:color w:val="000000" w:themeColor="text1" w:themeShade="80"/>
            <w:sz w:val="32"/>
            <w:szCs w:val="32"/>
          </w:rPr>
          <w:t>KẾT LUẬN</w:t>
        </w:r>
      </w:ins>
    </w:p>
    <w:p w:rsidR="00E45743" w:rsidRDefault="00E45743" w:rsidP="00E45743">
      <w:pPr>
        <w:ind w:firstLine="720"/>
        <w:jc w:val="both"/>
        <w:rPr>
          <w:ins w:id="1659" w:author="Thắng Đỗ" w:date="2021-06-02T12:22:00Z"/>
          <w:rFonts w:cstheme="minorBidi"/>
        </w:rPr>
      </w:pPr>
      <w:ins w:id="1660" w:author="Thắng Đỗ" w:date="2021-06-02T12:22:00Z">
        <w:r>
          <w:t>Hệ thố</w:t>
        </w:r>
        <w:r w:rsidR="00CF30B2">
          <w:t>ng website</w:t>
        </w:r>
        <w:r>
          <w:t xml:space="preserve"> khách sạn là một đề tài không lớn ,nhưng nó mang đặc tính chung của các hệ thống quản lí thông tin nói chung ,và bản thân nó mang rất nhiều ưu điểm trong thực tiễn .Nhưng để đạt được hiệu quả công việc cao ,không những đòi hỏi việc khảo sát và đánh giá cần tỉ mỉ hơn nữa mà còn cần phải có một trình độ nắm vững các nghiệp vụ khách sạn sâu sắc hơn nữa .Tuy nhiên do những hạn chế của bản thân cũng như điều kiện khách quan nên em cũng không thể thiết kế được một chương trình hoàn thiện và  toàn diện .</w:t>
        </w:r>
      </w:ins>
    </w:p>
    <w:p w:rsidR="00E45743" w:rsidRDefault="00E45743" w:rsidP="00E45743">
      <w:pPr>
        <w:jc w:val="both"/>
        <w:rPr>
          <w:ins w:id="1661" w:author="Thắng Đỗ" w:date="2021-06-02T12:22:00Z"/>
        </w:rPr>
      </w:pPr>
    </w:p>
    <w:p w:rsidR="00E45743" w:rsidRDefault="00E45743" w:rsidP="00E45743">
      <w:pPr>
        <w:jc w:val="both"/>
        <w:rPr>
          <w:ins w:id="1662" w:author="Thắng Đỗ" w:date="2021-06-02T12:22:00Z"/>
        </w:rPr>
      </w:pPr>
      <w:ins w:id="1663" w:author="Thắng Đỗ" w:date="2021-06-02T12:22:00Z">
        <w:r>
          <w:rPr>
            <w:b/>
          </w:rPr>
          <w:t>Những việc đã đạt được đối với đề tài :</w:t>
        </w:r>
      </w:ins>
    </w:p>
    <w:p w:rsidR="00E45743" w:rsidRDefault="00E45743" w:rsidP="00E45743">
      <w:pPr>
        <w:jc w:val="both"/>
        <w:rPr>
          <w:ins w:id="1664" w:author="Thắng Đỗ" w:date="2021-06-02T12:22:00Z"/>
        </w:rPr>
      </w:pPr>
      <w:ins w:id="1665" w:author="Thắng Đỗ" w:date="2021-06-02T12:22:00Z">
        <w:r>
          <w:t xml:space="preserve">     +Khảo sát được sự hoạt động của hệ thống thực</w:t>
        </w:r>
      </w:ins>
    </w:p>
    <w:p w:rsidR="00E45743" w:rsidRDefault="00E45743" w:rsidP="00E45743">
      <w:pPr>
        <w:jc w:val="both"/>
        <w:rPr>
          <w:ins w:id="1666" w:author="Thắng Đỗ" w:date="2021-06-02T12:22:00Z"/>
        </w:rPr>
      </w:pPr>
      <w:ins w:id="1667" w:author="Thắng Đỗ" w:date="2021-06-02T12:22:00Z">
        <w:r>
          <w:t xml:space="preserve">     +Phân tích thiết kế các chức năng ,tiến trình cần có ở hệ thống mới</w:t>
        </w:r>
      </w:ins>
    </w:p>
    <w:p w:rsidR="00E45743" w:rsidRDefault="00E45743" w:rsidP="00E45743">
      <w:pPr>
        <w:jc w:val="both"/>
        <w:rPr>
          <w:ins w:id="1668" w:author="Thắng Đỗ" w:date="2021-06-02T12:22:00Z"/>
        </w:rPr>
      </w:pPr>
      <w:ins w:id="1669" w:author="Thắng Đỗ" w:date="2021-06-02T12:22:00Z">
        <w:r>
          <w:t xml:space="preserve">     +Xây dựng được các bảng thực thể và mối quan hệ giữa các bảng</w:t>
        </w:r>
      </w:ins>
    </w:p>
    <w:p w:rsidR="00E45743" w:rsidRDefault="00E45743" w:rsidP="00E45743">
      <w:pPr>
        <w:jc w:val="both"/>
        <w:rPr>
          <w:ins w:id="1670" w:author="Thắng Đỗ" w:date="2021-06-02T12:22:00Z"/>
        </w:rPr>
      </w:pPr>
      <w:ins w:id="1671" w:author="Thắng Đỗ" w:date="2021-06-02T12:22:00Z">
        <w:r>
          <w:t xml:space="preserve">     +Xây dựng một phần hệ thống chương trình</w:t>
        </w:r>
      </w:ins>
    </w:p>
    <w:p w:rsidR="00E45743" w:rsidRDefault="00E45743" w:rsidP="00E45743">
      <w:pPr>
        <w:jc w:val="both"/>
        <w:rPr>
          <w:ins w:id="1672" w:author="Thắng Đỗ" w:date="2021-06-02T12:22:00Z"/>
        </w:rPr>
      </w:pPr>
      <w:ins w:id="1673" w:author="Thắng Đỗ" w:date="2021-06-02T12:22:00Z">
        <w:r>
          <w:t xml:space="preserve">     </w:t>
        </w:r>
      </w:ins>
    </w:p>
    <w:p w:rsidR="00E45743" w:rsidRDefault="00E45743" w:rsidP="00E45743">
      <w:pPr>
        <w:jc w:val="both"/>
        <w:rPr>
          <w:ins w:id="1674" w:author="Thắng Đỗ" w:date="2021-06-02T12:22:00Z"/>
        </w:rPr>
      </w:pPr>
      <w:ins w:id="1675" w:author="Thắng Đỗ" w:date="2021-06-02T12:22:00Z">
        <w:r>
          <w:t xml:space="preserve">   Hướng phát triển của đề tài là có thể phát triển ứng dụng trên mạng diện rộng, khi đó nó sẽ đáp ứng được nhu cầu của phần lớn khách hàng trong thời đại ngày nay</w:t>
        </w:r>
      </w:ins>
    </w:p>
    <w:p w:rsidR="008F1FEC" w:rsidRDefault="008F1FEC" w:rsidP="00AC50C4">
      <w:pPr>
        <w:rPr>
          <w:ins w:id="1676" w:author="Thắng Đỗ" w:date="2021-06-02T12:23:00Z"/>
        </w:rPr>
      </w:pPr>
      <w:ins w:id="1677" w:author="Thắng Đỗ" w:date="2021-06-02T12:23:00Z">
        <w:r>
          <w:br w:type="page"/>
        </w:r>
      </w:ins>
    </w:p>
    <w:p w:rsidR="00AC50C4" w:rsidRPr="002A2F52" w:rsidDel="00E45743" w:rsidRDefault="00AC50C4">
      <w:pPr>
        <w:pStyle w:val="Heading1"/>
        <w:rPr>
          <w:del w:id="1678" w:author="Thắng Đỗ" w:date="2021-06-02T12:22:00Z"/>
          <w:moveTo w:id="1679" w:author="Thắng Đỗ" w:date="2021-05-06T20:31:00Z"/>
        </w:rPr>
        <w:pPrChange w:id="1680" w:author="Thắng Đỗ" w:date="2021-05-06T20:33:00Z">
          <w:pPr>
            <w:jc w:val="center"/>
          </w:pPr>
        </w:pPrChange>
      </w:pPr>
      <w:moveTo w:id="1681" w:author="Thắng Đỗ" w:date="2021-05-06T20:31:00Z">
        <w:del w:id="1682" w:author="Thắng Đỗ" w:date="2021-06-02T12:22:00Z">
          <w:r w:rsidRPr="00A6692F" w:rsidDel="00E45743">
            <w:lastRenderedPageBreak/>
            <w:delText>KẾT LUẬN</w:delText>
          </w:r>
          <w:bookmarkEnd w:id="1657"/>
        </w:del>
      </w:moveTo>
    </w:p>
    <w:p w:rsidR="00AC50C4" w:rsidRPr="00A6692F" w:rsidDel="00E45743" w:rsidRDefault="00AC50C4" w:rsidP="00AC50C4">
      <w:pPr>
        <w:spacing w:after="160" w:line="259" w:lineRule="auto"/>
        <w:rPr>
          <w:del w:id="1683" w:author="Thắng Đỗ" w:date="2021-06-02T12:22:00Z"/>
          <w:moveTo w:id="1684" w:author="Thắng Đỗ" w:date="2021-05-06T20:31:00Z"/>
        </w:rPr>
      </w:pPr>
      <w:moveTo w:id="1685" w:author="Thắng Đỗ" w:date="2021-05-06T20:31:00Z">
        <w:del w:id="1686" w:author="Thắng Đỗ" w:date="2021-06-02T12:22:00Z">
          <w:r w:rsidRPr="00A6692F" w:rsidDel="00E45743">
            <w:br w:type="page"/>
          </w:r>
        </w:del>
      </w:moveTo>
    </w:p>
    <w:p w:rsidR="00AC50C4" w:rsidRPr="00A6692F" w:rsidRDefault="00AC50C4" w:rsidP="00AC50C4">
      <w:pPr>
        <w:rPr>
          <w:moveTo w:id="1687" w:author="Thắng Đỗ" w:date="2021-05-06T20:31:00Z"/>
        </w:rPr>
      </w:pPr>
    </w:p>
    <w:p w:rsidR="00AC50C4" w:rsidRDefault="00AC50C4">
      <w:pPr>
        <w:pStyle w:val="Heading1"/>
        <w:jc w:val="center"/>
        <w:rPr>
          <w:ins w:id="1688" w:author="Thắng Đỗ" w:date="2021-06-02T12:23:00Z"/>
        </w:rPr>
        <w:pPrChange w:id="1689" w:author="Thắng Đỗ" w:date="2021-06-02T12:23:00Z">
          <w:pPr>
            <w:jc w:val="center"/>
          </w:pPr>
        </w:pPrChange>
      </w:pPr>
      <w:bookmarkStart w:id="1690" w:name="_Toc73516955"/>
      <w:moveTo w:id="1691" w:author="Thắng Đỗ" w:date="2021-05-06T20:31:00Z">
        <w:r w:rsidRPr="00A6692F">
          <w:t>TÀI LIỆU THAM KHẢO</w:t>
        </w:r>
      </w:moveTo>
      <w:bookmarkEnd w:id="1690"/>
    </w:p>
    <w:p w:rsidR="00AD14C7" w:rsidRDefault="00AD14C7">
      <w:pPr>
        <w:rPr>
          <w:ins w:id="1692" w:author="Thắng Đỗ" w:date="2021-06-02T12:23:00Z"/>
        </w:rPr>
        <w:pPrChange w:id="1693" w:author="Thắng Đỗ" w:date="2021-06-02T12:23:00Z">
          <w:pPr>
            <w:jc w:val="center"/>
          </w:pPr>
        </w:pPrChange>
      </w:pPr>
    </w:p>
    <w:p w:rsidR="00AD14C7" w:rsidRDefault="00AD14C7">
      <w:pPr>
        <w:rPr>
          <w:ins w:id="1694" w:author="Thắng Đỗ" w:date="2021-06-02T12:23:00Z"/>
        </w:rPr>
        <w:pPrChange w:id="1695" w:author="Thắng Đỗ" w:date="2021-06-02T12:23:00Z">
          <w:pPr>
            <w:jc w:val="center"/>
          </w:pPr>
        </w:pPrChange>
      </w:pPr>
    </w:p>
    <w:p w:rsidR="00AD14C7" w:rsidRPr="00AD14C7" w:rsidRDefault="00AD14C7">
      <w:pPr>
        <w:rPr>
          <w:moveTo w:id="1696" w:author="Thắng Đỗ" w:date="2021-05-06T20:31:00Z"/>
        </w:rPr>
        <w:pPrChange w:id="1697" w:author="Thắng Đỗ" w:date="2021-06-02T12:23:00Z">
          <w:pPr>
            <w:jc w:val="center"/>
          </w:pPr>
        </w:pPrChange>
      </w:pPr>
    </w:p>
    <w:moveToRangeEnd w:id="1029"/>
    <w:p w:rsidR="008F1FEC" w:rsidRDefault="008F1FEC" w:rsidP="008F1FEC">
      <w:pPr>
        <w:pStyle w:val="ListParagraph"/>
        <w:tabs>
          <w:tab w:val="left" w:pos="540"/>
        </w:tabs>
        <w:spacing w:after="120"/>
        <w:ind w:left="540" w:hanging="540"/>
        <w:rPr>
          <w:ins w:id="1698" w:author="Thắng Đỗ" w:date="2021-06-02T12:23:00Z"/>
          <w:color w:val="000000" w:themeColor="text1" w:themeShade="80"/>
        </w:rPr>
      </w:pPr>
      <w:ins w:id="1699" w:author="Thắng Đỗ" w:date="2021-06-02T12:23:00Z">
        <w:r>
          <w:rPr>
            <w:color w:val="000000" w:themeColor="text1" w:themeShade="80"/>
          </w:rPr>
          <w:t xml:space="preserve">[1] </w:t>
        </w:r>
        <w:r>
          <w:rPr>
            <w:color w:val="000000" w:themeColor="text1" w:themeShade="80"/>
          </w:rPr>
          <w:tab/>
        </w:r>
        <w:r>
          <w:fldChar w:fldCharType="begin"/>
        </w:r>
        <w:r>
          <w:instrText xml:space="preserve"> HYPERLINK "http://google.com.vn" </w:instrText>
        </w:r>
        <w:r>
          <w:fldChar w:fldCharType="separate"/>
        </w:r>
        <w:r>
          <w:rPr>
            <w:rStyle w:val="Hyperlink"/>
          </w:rPr>
          <w:t>http://google.com.vn</w:t>
        </w:r>
        <w:r>
          <w:fldChar w:fldCharType="end"/>
        </w:r>
      </w:ins>
    </w:p>
    <w:p w:rsidR="00926075" w:rsidRPr="00A6692F" w:rsidDel="00AC50C4" w:rsidRDefault="000004D5">
      <w:pPr>
        <w:pStyle w:val="ListParagraph"/>
        <w:numPr>
          <w:ilvl w:val="0"/>
          <w:numId w:val="6"/>
        </w:numPr>
        <w:jc w:val="center"/>
        <w:outlineLvl w:val="0"/>
        <w:rPr>
          <w:moveFrom w:id="1700" w:author="Thắng Đỗ" w:date="2021-05-06T20:31:00Z"/>
          <w:sz w:val="36"/>
          <w:szCs w:val="36"/>
        </w:rPr>
        <w:pPrChange w:id="1701" w:author="Thắng Đỗ" w:date="2021-05-06T20:31:00Z">
          <w:pPr>
            <w:pStyle w:val="ListParagraph"/>
            <w:numPr>
              <w:numId w:val="6"/>
            </w:numPr>
            <w:ind w:left="360" w:hanging="360"/>
            <w:jc w:val="center"/>
          </w:pPr>
        </w:pPrChange>
      </w:pPr>
      <w:moveFromRangeStart w:id="1702" w:author="Thắng Đỗ" w:date="2021-05-06T20:31:00Z" w:name="move71225477"/>
      <w:moveFrom w:id="1703" w:author="Thắng Đỗ" w:date="2021-05-06T20:31:00Z">
        <w:r w:rsidRPr="00A6692F" w:rsidDel="00AC50C4">
          <w:rPr>
            <w:sz w:val="36"/>
            <w:szCs w:val="36"/>
          </w:rPr>
          <w:t>TỔNG QUAN VỀ HỆ THỐNG</w:t>
        </w:r>
      </w:moveFrom>
    </w:p>
    <w:p w:rsidR="000004D5" w:rsidRPr="00A6692F" w:rsidDel="00AC50C4" w:rsidRDefault="00CC1591">
      <w:pPr>
        <w:pStyle w:val="ListParagraph"/>
        <w:numPr>
          <w:ilvl w:val="0"/>
          <w:numId w:val="6"/>
        </w:numPr>
        <w:jc w:val="center"/>
        <w:outlineLvl w:val="0"/>
        <w:rPr>
          <w:moveFrom w:id="1704" w:author="Thắng Đỗ" w:date="2021-05-06T20:31:00Z"/>
          <w:sz w:val="28"/>
          <w:szCs w:val="28"/>
        </w:rPr>
        <w:pPrChange w:id="1705" w:author="Thắng Đỗ" w:date="2021-05-06T20:31:00Z">
          <w:pPr>
            <w:pStyle w:val="ListParagraph"/>
            <w:numPr>
              <w:ilvl w:val="1"/>
              <w:numId w:val="6"/>
            </w:numPr>
            <w:ind w:hanging="360"/>
          </w:pPr>
        </w:pPrChange>
      </w:pPr>
      <w:moveFrom w:id="1706" w:author="Thắng Đỗ" w:date="2021-05-06T20:31:00Z">
        <w:r w:rsidRPr="00A6692F" w:rsidDel="00AC50C4">
          <w:rPr>
            <w:sz w:val="28"/>
            <w:szCs w:val="28"/>
          </w:rPr>
          <w:t>Yêu cầu hệ thống</w:t>
        </w:r>
      </w:moveFrom>
    </w:p>
    <w:p w:rsidR="0045668B" w:rsidRPr="00A6692F" w:rsidDel="00AC50C4" w:rsidRDefault="0045668B">
      <w:pPr>
        <w:pStyle w:val="ListParagraph"/>
        <w:numPr>
          <w:ilvl w:val="0"/>
          <w:numId w:val="6"/>
        </w:numPr>
        <w:jc w:val="center"/>
        <w:outlineLvl w:val="0"/>
        <w:rPr>
          <w:moveFrom w:id="1707" w:author="Thắng Đỗ" w:date="2021-05-06T20:31:00Z"/>
        </w:rPr>
        <w:pPrChange w:id="1708" w:author="Thắng Đỗ" w:date="2021-05-06T20:31:00Z">
          <w:pPr>
            <w:pStyle w:val="ListParagraph"/>
            <w:numPr>
              <w:ilvl w:val="2"/>
              <w:numId w:val="6"/>
            </w:numPr>
            <w:ind w:left="1080" w:hanging="360"/>
          </w:pPr>
        </w:pPrChange>
      </w:pPr>
      <w:moveFrom w:id="1709" w:author="Thắng Đỗ" w:date="2021-05-06T20:31:00Z">
        <w:r w:rsidRPr="00A6692F" w:rsidDel="00AC50C4">
          <w:t>Yêu cầu chức năng</w:t>
        </w:r>
      </w:moveFrom>
    </w:p>
    <w:p w:rsidR="0045668B" w:rsidRPr="00A6692F" w:rsidDel="00AC50C4" w:rsidRDefault="0045668B">
      <w:pPr>
        <w:pStyle w:val="ListParagraph"/>
        <w:numPr>
          <w:ilvl w:val="0"/>
          <w:numId w:val="6"/>
        </w:numPr>
        <w:jc w:val="center"/>
        <w:outlineLvl w:val="0"/>
        <w:rPr>
          <w:moveFrom w:id="1710" w:author="Thắng Đỗ" w:date="2021-05-06T20:31:00Z"/>
        </w:rPr>
        <w:pPrChange w:id="1711" w:author="Thắng Đỗ" w:date="2021-05-06T20:31:00Z">
          <w:pPr>
            <w:pStyle w:val="ListParagraph"/>
            <w:numPr>
              <w:ilvl w:val="2"/>
              <w:numId w:val="6"/>
            </w:numPr>
            <w:ind w:left="1080" w:hanging="360"/>
          </w:pPr>
        </w:pPrChange>
      </w:pPr>
      <w:moveFrom w:id="1712" w:author="Thắng Đỗ" w:date="2021-05-06T20:31:00Z">
        <w:r w:rsidRPr="00A6692F" w:rsidDel="00AC50C4">
          <w:t>Yêu cầu phi chức năng</w:t>
        </w:r>
      </w:moveFrom>
    </w:p>
    <w:p w:rsidR="00CC1591" w:rsidRPr="00A6692F" w:rsidDel="00AC50C4" w:rsidRDefault="00CC1591">
      <w:pPr>
        <w:pStyle w:val="ListParagraph"/>
        <w:numPr>
          <w:ilvl w:val="0"/>
          <w:numId w:val="6"/>
        </w:numPr>
        <w:jc w:val="center"/>
        <w:outlineLvl w:val="0"/>
        <w:rPr>
          <w:moveFrom w:id="1713" w:author="Thắng Đỗ" w:date="2021-05-06T20:31:00Z"/>
          <w:sz w:val="28"/>
          <w:szCs w:val="28"/>
        </w:rPr>
        <w:pPrChange w:id="1714" w:author="Thắng Đỗ" w:date="2021-05-06T20:31:00Z">
          <w:pPr>
            <w:pStyle w:val="ListParagraph"/>
            <w:numPr>
              <w:ilvl w:val="1"/>
              <w:numId w:val="6"/>
            </w:numPr>
            <w:ind w:hanging="360"/>
          </w:pPr>
        </w:pPrChange>
      </w:pPr>
      <w:moveFrom w:id="1715" w:author="Thắng Đỗ" w:date="2021-05-06T20:31:00Z">
        <w:r w:rsidRPr="00A6692F" w:rsidDel="00AC50C4">
          <w:rPr>
            <w:sz w:val="28"/>
            <w:szCs w:val="28"/>
          </w:rPr>
          <w:t>Quy trình nghiệp vụ</w:t>
        </w:r>
      </w:moveFrom>
    </w:p>
    <w:p w:rsidR="0045668B" w:rsidRPr="00A6692F" w:rsidDel="00AC50C4" w:rsidRDefault="0045668B">
      <w:pPr>
        <w:pStyle w:val="ListParagraph"/>
        <w:numPr>
          <w:ilvl w:val="0"/>
          <w:numId w:val="6"/>
        </w:numPr>
        <w:jc w:val="center"/>
        <w:outlineLvl w:val="0"/>
        <w:rPr>
          <w:moveFrom w:id="1716" w:author="Thắng Đỗ" w:date="2021-05-06T20:31:00Z"/>
          <w:sz w:val="28"/>
          <w:szCs w:val="28"/>
        </w:rPr>
        <w:pPrChange w:id="1717" w:author="Thắng Đỗ" w:date="2021-05-06T20:31:00Z">
          <w:pPr>
            <w:pStyle w:val="ListParagraph"/>
            <w:numPr>
              <w:ilvl w:val="2"/>
              <w:numId w:val="6"/>
            </w:numPr>
            <w:ind w:left="1080" w:hanging="360"/>
          </w:pPr>
        </w:pPrChange>
      </w:pPr>
      <w:moveFrom w:id="1718" w:author="Thắng Đỗ" w:date="2021-05-06T20:31:00Z">
        <w:r w:rsidRPr="00A6692F" w:rsidDel="00AC50C4">
          <w:t>Quy trình đặt phòng (Khách hàng)</w:t>
        </w:r>
      </w:moveFrom>
    </w:p>
    <w:p w:rsidR="0045668B" w:rsidRPr="00A6692F" w:rsidDel="00AC50C4" w:rsidRDefault="0045668B">
      <w:pPr>
        <w:pStyle w:val="ListParagraph"/>
        <w:numPr>
          <w:ilvl w:val="0"/>
          <w:numId w:val="6"/>
        </w:numPr>
        <w:jc w:val="center"/>
        <w:outlineLvl w:val="0"/>
        <w:rPr>
          <w:moveFrom w:id="1719" w:author="Thắng Đỗ" w:date="2021-05-06T20:31:00Z"/>
          <w:sz w:val="28"/>
          <w:szCs w:val="28"/>
        </w:rPr>
        <w:pPrChange w:id="1720" w:author="Thắng Đỗ" w:date="2021-05-06T20:31:00Z">
          <w:pPr>
            <w:pStyle w:val="ListParagraph"/>
            <w:numPr>
              <w:ilvl w:val="2"/>
              <w:numId w:val="6"/>
            </w:numPr>
            <w:ind w:left="1080" w:hanging="360"/>
          </w:pPr>
        </w:pPrChange>
      </w:pPr>
      <w:moveFrom w:id="1721" w:author="Thắng Đỗ" w:date="2021-05-06T20:31:00Z">
        <w:r w:rsidRPr="00A6692F" w:rsidDel="00AC50C4">
          <w:t>Quy trình quản lý (Adminstrator)</w:t>
        </w:r>
      </w:moveFrom>
    </w:p>
    <w:p w:rsidR="00D31706" w:rsidRPr="00A6692F" w:rsidDel="00AC50C4" w:rsidRDefault="00D31706">
      <w:pPr>
        <w:pStyle w:val="ListParagraph"/>
        <w:numPr>
          <w:ilvl w:val="0"/>
          <w:numId w:val="6"/>
        </w:numPr>
        <w:jc w:val="center"/>
        <w:outlineLvl w:val="0"/>
        <w:rPr>
          <w:moveFrom w:id="1722" w:author="Thắng Đỗ" w:date="2021-05-06T20:31:00Z"/>
          <w:b/>
        </w:rPr>
        <w:pPrChange w:id="1723" w:author="Thắng Đỗ" w:date="2021-05-06T20:31:00Z">
          <w:pPr>
            <w:spacing w:after="160" w:line="259" w:lineRule="auto"/>
          </w:pPr>
        </w:pPrChange>
      </w:pPr>
      <w:moveFrom w:id="1724" w:author="Thắng Đỗ" w:date="2021-05-06T20:31:00Z">
        <w:r w:rsidRPr="00A6692F" w:rsidDel="00AC50C4">
          <w:br w:type="page"/>
        </w:r>
      </w:moveFrom>
    </w:p>
    <w:p w:rsidR="00D31706" w:rsidRPr="00A6692F" w:rsidDel="00AC50C4" w:rsidRDefault="00D31706">
      <w:pPr>
        <w:pStyle w:val="ListParagraph"/>
        <w:numPr>
          <w:ilvl w:val="0"/>
          <w:numId w:val="6"/>
        </w:numPr>
        <w:jc w:val="center"/>
        <w:outlineLvl w:val="0"/>
        <w:rPr>
          <w:moveFrom w:id="1725" w:author="Thắng Đỗ" w:date="2021-05-06T20:31:00Z"/>
          <w:sz w:val="28"/>
          <w:szCs w:val="28"/>
        </w:rPr>
        <w:pPrChange w:id="1726" w:author="Thắng Đỗ" w:date="2021-05-06T20:31:00Z">
          <w:pPr>
            <w:pStyle w:val="ListParagraph"/>
            <w:ind w:left="0"/>
          </w:pPr>
        </w:pPrChange>
      </w:pPr>
    </w:p>
    <w:p w:rsidR="00926075" w:rsidRPr="00A6692F" w:rsidDel="00AC50C4" w:rsidRDefault="000004D5">
      <w:pPr>
        <w:pStyle w:val="ListParagraph"/>
        <w:numPr>
          <w:ilvl w:val="0"/>
          <w:numId w:val="6"/>
        </w:numPr>
        <w:jc w:val="center"/>
        <w:outlineLvl w:val="0"/>
        <w:rPr>
          <w:moveFrom w:id="1727" w:author="Thắng Đỗ" w:date="2021-05-06T20:31:00Z"/>
          <w:sz w:val="36"/>
          <w:szCs w:val="36"/>
        </w:rPr>
        <w:pPrChange w:id="1728" w:author="Thắng Đỗ" w:date="2021-05-06T20:31:00Z">
          <w:pPr>
            <w:pStyle w:val="ListParagraph"/>
            <w:numPr>
              <w:numId w:val="6"/>
            </w:numPr>
            <w:ind w:left="360" w:hanging="360"/>
            <w:jc w:val="center"/>
          </w:pPr>
        </w:pPrChange>
      </w:pPr>
      <w:moveFrom w:id="1729" w:author="Thắng Đỗ" w:date="2021-05-06T20:31:00Z">
        <w:r w:rsidRPr="00A6692F" w:rsidDel="00AC50C4">
          <w:rPr>
            <w:sz w:val="36"/>
            <w:szCs w:val="36"/>
          </w:rPr>
          <w:t>PHÂN TÍCH &amp; THIẾT KẾ HỆ THỐNG</w:t>
        </w:r>
      </w:moveFrom>
    </w:p>
    <w:p w:rsidR="0045668B" w:rsidRPr="00A6692F" w:rsidDel="00AC50C4" w:rsidRDefault="0045668B">
      <w:pPr>
        <w:pStyle w:val="ListParagraph"/>
        <w:numPr>
          <w:ilvl w:val="0"/>
          <w:numId w:val="6"/>
        </w:numPr>
        <w:jc w:val="center"/>
        <w:outlineLvl w:val="0"/>
        <w:rPr>
          <w:moveFrom w:id="1730" w:author="Thắng Đỗ" w:date="2021-05-06T20:31:00Z"/>
          <w:sz w:val="36"/>
          <w:szCs w:val="36"/>
        </w:rPr>
        <w:pPrChange w:id="1731" w:author="Thắng Đỗ" w:date="2021-05-06T20:31:00Z">
          <w:pPr>
            <w:pStyle w:val="ListParagraph"/>
            <w:numPr>
              <w:ilvl w:val="1"/>
              <w:numId w:val="6"/>
            </w:numPr>
            <w:ind w:hanging="360"/>
          </w:pPr>
        </w:pPrChange>
      </w:pPr>
      <w:moveFrom w:id="1732" w:author="Thắng Đỗ" w:date="2021-05-06T20:31:00Z">
        <w:r w:rsidRPr="00A6692F" w:rsidDel="00AC50C4">
          <w:rPr>
            <w:sz w:val="28"/>
            <w:szCs w:val="28"/>
          </w:rPr>
          <w:t>Khảo sát hệ thống</w:t>
        </w:r>
      </w:moveFrom>
    </w:p>
    <w:p w:rsidR="0045668B" w:rsidRPr="00A6692F" w:rsidDel="00AC50C4" w:rsidRDefault="0045668B">
      <w:pPr>
        <w:pStyle w:val="ListParagraph"/>
        <w:numPr>
          <w:ilvl w:val="0"/>
          <w:numId w:val="6"/>
        </w:numPr>
        <w:jc w:val="center"/>
        <w:outlineLvl w:val="0"/>
        <w:rPr>
          <w:moveFrom w:id="1733" w:author="Thắng Đỗ" w:date="2021-05-06T20:31:00Z"/>
          <w:sz w:val="36"/>
          <w:szCs w:val="36"/>
        </w:rPr>
        <w:pPrChange w:id="1734" w:author="Thắng Đỗ" w:date="2021-05-06T20:31:00Z">
          <w:pPr>
            <w:pStyle w:val="ListParagraph"/>
            <w:numPr>
              <w:ilvl w:val="1"/>
              <w:numId w:val="6"/>
            </w:numPr>
            <w:ind w:hanging="360"/>
          </w:pPr>
        </w:pPrChange>
      </w:pPr>
      <w:moveFrom w:id="1735" w:author="Thắng Đỗ" w:date="2021-05-06T20:31:00Z">
        <w:r w:rsidRPr="00A6692F" w:rsidDel="00AC50C4">
          <w:rPr>
            <w:sz w:val="28"/>
            <w:szCs w:val="28"/>
          </w:rPr>
          <w:t>Mô hình hóa yêu cầu – biểu đồ Use-Case</w:t>
        </w:r>
      </w:moveFrom>
    </w:p>
    <w:p w:rsidR="00D31706" w:rsidRPr="00A6692F" w:rsidDel="00AC50C4" w:rsidRDefault="0045668B">
      <w:pPr>
        <w:pStyle w:val="ListParagraph"/>
        <w:numPr>
          <w:ilvl w:val="0"/>
          <w:numId w:val="6"/>
        </w:numPr>
        <w:jc w:val="center"/>
        <w:outlineLvl w:val="0"/>
        <w:rPr>
          <w:moveFrom w:id="1736" w:author="Thắng Đỗ" w:date="2021-05-06T20:31:00Z"/>
          <w:sz w:val="28"/>
          <w:szCs w:val="28"/>
        </w:rPr>
        <w:pPrChange w:id="1737" w:author="Thắng Đỗ" w:date="2021-05-06T20:31:00Z">
          <w:pPr>
            <w:pStyle w:val="ListParagraph"/>
            <w:numPr>
              <w:ilvl w:val="1"/>
              <w:numId w:val="6"/>
            </w:numPr>
            <w:ind w:hanging="360"/>
          </w:pPr>
        </w:pPrChange>
      </w:pPr>
      <w:moveFrom w:id="1738" w:author="Thắng Đỗ" w:date="2021-05-06T20:31:00Z">
        <w:r w:rsidRPr="00A6692F" w:rsidDel="00AC50C4">
          <w:rPr>
            <w:sz w:val="28"/>
            <w:szCs w:val="28"/>
          </w:rPr>
          <w:t>Mô hình hóa cấu trúc – biểu đồ lớp</w:t>
        </w:r>
      </w:moveFrom>
    </w:p>
    <w:p w:rsidR="0045668B" w:rsidRPr="00A6692F" w:rsidDel="00AC50C4" w:rsidRDefault="00D31706">
      <w:pPr>
        <w:pStyle w:val="ListParagraph"/>
        <w:numPr>
          <w:ilvl w:val="0"/>
          <w:numId w:val="6"/>
        </w:numPr>
        <w:jc w:val="center"/>
        <w:outlineLvl w:val="0"/>
        <w:rPr>
          <w:moveFrom w:id="1739" w:author="Thắng Đỗ" w:date="2021-05-06T20:31:00Z"/>
          <w:sz w:val="28"/>
          <w:szCs w:val="28"/>
        </w:rPr>
        <w:pPrChange w:id="1740" w:author="Thắng Đỗ" w:date="2021-05-06T20:31:00Z">
          <w:pPr>
            <w:spacing w:after="160" w:line="259" w:lineRule="auto"/>
          </w:pPr>
        </w:pPrChange>
      </w:pPr>
      <w:moveFrom w:id="1741" w:author="Thắng Đỗ" w:date="2021-05-06T20:31:00Z">
        <w:r w:rsidRPr="00A6692F" w:rsidDel="00AC50C4">
          <w:rPr>
            <w:sz w:val="28"/>
            <w:szCs w:val="28"/>
          </w:rPr>
          <w:br w:type="page"/>
        </w:r>
      </w:moveFrom>
    </w:p>
    <w:p w:rsidR="00926075" w:rsidRPr="00A6692F" w:rsidDel="00AC50C4" w:rsidRDefault="000004D5">
      <w:pPr>
        <w:pStyle w:val="ListParagraph"/>
        <w:numPr>
          <w:ilvl w:val="0"/>
          <w:numId w:val="6"/>
        </w:numPr>
        <w:jc w:val="center"/>
        <w:outlineLvl w:val="0"/>
        <w:rPr>
          <w:moveFrom w:id="1742" w:author="Thắng Đỗ" w:date="2021-05-06T20:31:00Z"/>
          <w:sz w:val="36"/>
          <w:szCs w:val="36"/>
        </w:rPr>
        <w:pPrChange w:id="1743" w:author="Thắng Đỗ" w:date="2021-05-06T20:31:00Z">
          <w:pPr>
            <w:pStyle w:val="ListParagraph"/>
            <w:numPr>
              <w:numId w:val="6"/>
            </w:numPr>
            <w:ind w:left="360" w:hanging="360"/>
            <w:jc w:val="center"/>
          </w:pPr>
        </w:pPrChange>
      </w:pPr>
      <w:moveFrom w:id="1744" w:author="Thắng Đỗ" w:date="2021-05-06T20:31:00Z">
        <w:r w:rsidRPr="00A6692F" w:rsidDel="00AC50C4">
          <w:rPr>
            <w:sz w:val="36"/>
            <w:szCs w:val="36"/>
          </w:rPr>
          <w:t>XÂY DỰNG WEBSITE</w:t>
        </w:r>
      </w:moveFrom>
    </w:p>
    <w:p w:rsidR="0045668B" w:rsidRPr="00A6692F" w:rsidDel="00AC50C4" w:rsidRDefault="0045668B">
      <w:pPr>
        <w:pStyle w:val="ListParagraph"/>
        <w:numPr>
          <w:ilvl w:val="0"/>
          <w:numId w:val="6"/>
        </w:numPr>
        <w:jc w:val="center"/>
        <w:outlineLvl w:val="0"/>
        <w:rPr>
          <w:moveFrom w:id="1745" w:author="Thắng Đỗ" w:date="2021-05-06T20:31:00Z"/>
          <w:sz w:val="36"/>
          <w:szCs w:val="36"/>
        </w:rPr>
        <w:pPrChange w:id="1746" w:author="Thắng Đỗ" w:date="2021-05-06T20:31:00Z">
          <w:pPr>
            <w:pStyle w:val="ListParagraph"/>
            <w:numPr>
              <w:ilvl w:val="1"/>
              <w:numId w:val="6"/>
            </w:numPr>
            <w:ind w:hanging="360"/>
          </w:pPr>
        </w:pPrChange>
      </w:pPr>
      <w:moveFrom w:id="1747" w:author="Thắng Đỗ" w:date="2021-05-06T20:31:00Z">
        <w:r w:rsidRPr="00A6692F" w:rsidDel="00AC50C4">
          <w:rPr>
            <w:sz w:val="28"/>
            <w:szCs w:val="28"/>
          </w:rPr>
          <w:t>Lựa chọn công cụ, công nghệ</w:t>
        </w:r>
      </w:moveFrom>
    </w:p>
    <w:p w:rsidR="0045668B" w:rsidRPr="00A6692F" w:rsidDel="00AC50C4" w:rsidRDefault="0045668B">
      <w:pPr>
        <w:pStyle w:val="ListParagraph"/>
        <w:numPr>
          <w:ilvl w:val="0"/>
          <w:numId w:val="6"/>
        </w:numPr>
        <w:jc w:val="center"/>
        <w:outlineLvl w:val="0"/>
        <w:rPr>
          <w:moveFrom w:id="1748" w:author="Thắng Đỗ" w:date="2021-05-06T20:31:00Z"/>
          <w:sz w:val="36"/>
          <w:szCs w:val="36"/>
        </w:rPr>
        <w:pPrChange w:id="1749" w:author="Thắng Đỗ" w:date="2021-05-06T20:31:00Z">
          <w:pPr>
            <w:pStyle w:val="ListParagraph"/>
            <w:numPr>
              <w:ilvl w:val="1"/>
              <w:numId w:val="6"/>
            </w:numPr>
            <w:ind w:hanging="360"/>
          </w:pPr>
        </w:pPrChange>
      </w:pPr>
      <w:moveFrom w:id="1750" w:author="Thắng Đỗ" w:date="2021-05-06T20:31:00Z">
        <w:r w:rsidRPr="00A6692F" w:rsidDel="00AC50C4">
          <w:rPr>
            <w:sz w:val="28"/>
            <w:szCs w:val="28"/>
          </w:rPr>
          <w:t>Thiết kế giao diện</w:t>
        </w:r>
      </w:moveFrom>
    </w:p>
    <w:p w:rsidR="0045668B" w:rsidRPr="00A6692F" w:rsidDel="00AC50C4" w:rsidRDefault="0045668B">
      <w:pPr>
        <w:pStyle w:val="ListParagraph"/>
        <w:numPr>
          <w:ilvl w:val="0"/>
          <w:numId w:val="6"/>
        </w:numPr>
        <w:jc w:val="center"/>
        <w:outlineLvl w:val="0"/>
        <w:rPr>
          <w:moveFrom w:id="1751" w:author="Thắng Đỗ" w:date="2021-05-06T20:31:00Z"/>
          <w:sz w:val="36"/>
          <w:szCs w:val="36"/>
        </w:rPr>
        <w:pPrChange w:id="1752" w:author="Thắng Đỗ" w:date="2021-05-06T20:31:00Z">
          <w:pPr>
            <w:pStyle w:val="ListParagraph"/>
            <w:numPr>
              <w:ilvl w:val="1"/>
              <w:numId w:val="6"/>
            </w:numPr>
            <w:ind w:hanging="360"/>
          </w:pPr>
        </w:pPrChange>
      </w:pPr>
      <w:moveFrom w:id="1753" w:author="Thắng Đỗ" w:date="2021-05-06T20:31:00Z">
        <w:r w:rsidRPr="00A6692F" w:rsidDel="00AC50C4">
          <w:rPr>
            <w:sz w:val="28"/>
            <w:szCs w:val="28"/>
          </w:rPr>
          <w:t>Xử lý dữ liệu</w:t>
        </w:r>
      </w:moveFrom>
    </w:p>
    <w:p w:rsidR="00D31706" w:rsidRPr="00A6692F" w:rsidDel="00AC50C4" w:rsidRDefault="00D31706">
      <w:pPr>
        <w:pStyle w:val="ListParagraph"/>
        <w:numPr>
          <w:ilvl w:val="0"/>
          <w:numId w:val="6"/>
        </w:numPr>
        <w:jc w:val="center"/>
        <w:outlineLvl w:val="0"/>
        <w:rPr>
          <w:moveFrom w:id="1754" w:author="Thắng Đỗ" w:date="2021-05-06T20:31:00Z"/>
          <w:sz w:val="28"/>
          <w:szCs w:val="28"/>
        </w:rPr>
        <w:pPrChange w:id="1755" w:author="Thắng Đỗ" w:date="2021-05-06T20:31:00Z">
          <w:pPr>
            <w:spacing w:after="160" w:line="259" w:lineRule="auto"/>
          </w:pPr>
        </w:pPrChange>
      </w:pPr>
      <w:moveFrom w:id="1756" w:author="Thắng Đỗ" w:date="2021-05-06T20:31:00Z">
        <w:r w:rsidRPr="00A6692F" w:rsidDel="00AC50C4">
          <w:rPr>
            <w:sz w:val="28"/>
            <w:szCs w:val="28"/>
          </w:rPr>
          <w:br w:type="page"/>
        </w:r>
      </w:moveFrom>
    </w:p>
    <w:p w:rsidR="00D31706" w:rsidRPr="00A6692F" w:rsidDel="00AC50C4" w:rsidRDefault="00D31706">
      <w:pPr>
        <w:pStyle w:val="ListParagraph"/>
        <w:numPr>
          <w:ilvl w:val="0"/>
          <w:numId w:val="6"/>
        </w:numPr>
        <w:jc w:val="center"/>
        <w:outlineLvl w:val="0"/>
        <w:rPr>
          <w:moveFrom w:id="1757" w:author="Thắng Đỗ" w:date="2021-05-06T20:31:00Z"/>
          <w:sz w:val="36"/>
          <w:szCs w:val="36"/>
        </w:rPr>
        <w:pPrChange w:id="1758" w:author="Thắng Đỗ" w:date="2021-05-06T20:31:00Z">
          <w:pPr>
            <w:pStyle w:val="ListParagraph"/>
            <w:ind w:left="0"/>
          </w:pPr>
        </w:pPrChange>
      </w:pPr>
    </w:p>
    <w:p w:rsidR="00D31706" w:rsidRPr="00A6692F" w:rsidDel="00AC50C4" w:rsidRDefault="000004D5">
      <w:pPr>
        <w:pStyle w:val="ListParagraph"/>
        <w:numPr>
          <w:ilvl w:val="0"/>
          <w:numId w:val="6"/>
        </w:numPr>
        <w:jc w:val="center"/>
        <w:outlineLvl w:val="0"/>
        <w:rPr>
          <w:moveFrom w:id="1759" w:author="Thắng Đỗ" w:date="2021-05-06T20:31:00Z"/>
        </w:rPr>
        <w:pPrChange w:id="1760" w:author="Thắng Đỗ" w:date="2021-05-06T20:31:00Z">
          <w:pPr/>
        </w:pPrChange>
      </w:pPr>
      <w:moveFrom w:id="1761" w:author="Thắng Đỗ" w:date="2021-05-06T20:31:00Z">
        <w:r w:rsidRPr="00A6692F" w:rsidDel="00AC50C4">
          <w:t>KẾT LUẬN</w:t>
        </w:r>
      </w:moveFrom>
    </w:p>
    <w:p w:rsidR="00D31706" w:rsidRPr="00A6692F" w:rsidDel="00AC50C4" w:rsidRDefault="00D31706">
      <w:pPr>
        <w:pStyle w:val="ListParagraph"/>
        <w:numPr>
          <w:ilvl w:val="0"/>
          <w:numId w:val="6"/>
        </w:numPr>
        <w:jc w:val="center"/>
        <w:outlineLvl w:val="0"/>
        <w:rPr>
          <w:moveFrom w:id="1762" w:author="Thắng Đỗ" w:date="2021-05-06T20:31:00Z"/>
        </w:rPr>
        <w:pPrChange w:id="1763" w:author="Thắng Đỗ" w:date="2021-05-06T20:31:00Z">
          <w:pPr>
            <w:spacing w:after="160" w:line="259" w:lineRule="auto"/>
          </w:pPr>
        </w:pPrChange>
      </w:pPr>
      <w:moveFrom w:id="1764" w:author="Thắng Đỗ" w:date="2021-05-06T20:31:00Z">
        <w:r w:rsidRPr="00A6692F" w:rsidDel="00AC50C4">
          <w:br w:type="page"/>
        </w:r>
      </w:moveFrom>
    </w:p>
    <w:p w:rsidR="000004D5" w:rsidRPr="00A6692F" w:rsidDel="00AC50C4" w:rsidRDefault="000004D5">
      <w:pPr>
        <w:pStyle w:val="ListParagraph"/>
        <w:numPr>
          <w:ilvl w:val="0"/>
          <w:numId w:val="6"/>
        </w:numPr>
        <w:jc w:val="center"/>
        <w:outlineLvl w:val="0"/>
        <w:rPr>
          <w:moveFrom w:id="1765" w:author="Thắng Đỗ" w:date="2021-05-06T20:31:00Z"/>
        </w:rPr>
        <w:pPrChange w:id="1766" w:author="Thắng Đỗ" w:date="2021-05-06T20:31:00Z">
          <w:pPr/>
        </w:pPrChange>
      </w:pPr>
    </w:p>
    <w:p w:rsidR="000004D5" w:rsidRPr="00A6692F" w:rsidRDefault="000004D5">
      <w:pPr>
        <w:pStyle w:val="ListParagraph"/>
        <w:ind w:left="360"/>
        <w:outlineLvl w:val="0"/>
        <w:pPrChange w:id="1767" w:author="Thắng Đỗ" w:date="2021-05-06T20:31:00Z">
          <w:pPr/>
        </w:pPrChange>
      </w:pPr>
      <w:moveFrom w:id="1768" w:author="Thắng Đỗ" w:date="2021-05-06T20:31:00Z">
        <w:r w:rsidRPr="00A6692F" w:rsidDel="00AC50C4">
          <w:t>TÀI LIỆU THAM KHẢO</w:t>
        </w:r>
      </w:moveFrom>
      <w:moveFromRangeEnd w:id="1702"/>
    </w:p>
    <w:sectPr w:rsidR="000004D5" w:rsidRPr="00A6692F" w:rsidSect="00E644EA">
      <w:footerReference w:type="default" r:id="rId23"/>
      <w:pgSz w:w="11909" w:h="16834" w:code="9"/>
      <w:pgMar w:top="1440" w:right="1440" w:bottom="1440" w:left="1080" w:header="720" w:footer="720" w:gutter="0"/>
      <w:cols w:space="720"/>
      <w:docGrid w:linePitch="360"/>
      <w:sectPrChange w:id="1769" w:author="Thắng Đỗ" w:date="2021-06-02T08:36:00Z">
        <w:sectPr w:rsidR="000004D5" w:rsidRPr="00A6692F" w:rsidSect="00E644EA">
          <w:pgMar w:top="1440" w:right="1440" w:bottom="1440" w:left="1440" w:header="720" w:footer="720" w:gutter="0"/>
        </w:sectPr>
      </w:sectPrChang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1246" w:rsidRDefault="00391246" w:rsidP="000E083B">
      <w:r>
        <w:separator/>
      </w:r>
    </w:p>
  </w:endnote>
  <w:endnote w:type="continuationSeparator" w:id="0">
    <w:p w:rsidR="00391246" w:rsidRDefault="00391246" w:rsidP="000E08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s new roman">
    <w:altName w:val="Courier New"/>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0403359"/>
      <w:docPartObj>
        <w:docPartGallery w:val="Page Numbers (Bottom of Page)"/>
        <w:docPartUnique/>
      </w:docPartObj>
    </w:sdtPr>
    <w:sdtEndPr>
      <w:rPr>
        <w:noProof/>
      </w:rPr>
    </w:sdtEndPr>
    <w:sdtContent>
      <w:p w:rsidR="006E069F" w:rsidRDefault="006E069F">
        <w:pPr>
          <w:pStyle w:val="Footer"/>
          <w:jc w:val="center"/>
        </w:pPr>
        <w:r>
          <w:fldChar w:fldCharType="begin"/>
        </w:r>
        <w:r>
          <w:instrText xml:space="preserve"> PAGE   \* MERGEFORMAT </w:instrText>
        </w:r>
        <w:r>
          <w:fldChar w:fldCharType="separate"/>
        </w:r>
        <w:r w:rsidR="008C06C5">
          <w:rPr>
            <w:noProof/>
          </w:rPr>
          <w:t>9</w:t>
        </w:r>
        <w:r>
          <w:rPr>
            <w:noProof/>
          </w:rPr>
          <w:fldChar w:fldCharType="end"/>
        </w:r>
      </w:p>
    </w:sdtContent>
  </w:sdt>
  <w:p w:rsidR="006E069F" w:rsidRDefault="006E069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1246" w:rsidRDefault="00391246" w:rsidP="000E083B">
      <w:r>
        <w:separator/>
      </w:r>
    </w:p>
  </w:footnote>
  <w:footnote w:type="continuationSeparator" w:id="0">
    <w:p w:rsidR="00391246" w:rsidRDefault="00391246" w:rsidP="000E083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84D0A"/>
    <w:multiLevelType w:val="hybridMultilevel"/>
    <w:tmpl w:val="679AED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315AC"/>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7222595"/>
    <w:multiLevelType w:val="multilevel"/>
    <w:tmpl w:val="F6DCD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147D3B"/>
    <w:multiLevelType w:val="multilevel"/>
    <w:tmpl w:val="2B4C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CA08A9"/>
    <w:multiLevelType w:val="hybridMultilevel"/>
    <w:tmpl w:val="C6402A1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25352B"/>
    <w:multiLevelType w:val="multilevel"/>
    <w:tmpl w:val="9B824F38"/>
    <w:lvl w:ilvl="0">
      <w:start w:val="1"/>
      <w:numFmt w:val="decimal"/>
      <w:lvlText w:val="Chương %1"/>
      <w:lvlJc w:val="left"/>
      <w:pPr>
        <w:ind w:left="360" w:hanging="360"/>
      </w:pPr>
      <w:rPr>
        <w:rFonts w:ascii="Times New Roman" w:hAnsi="Times New Roman" w:hint="default"/>
        <w:b/>
        <w:i w:val="0"/>
        <w:sz w:val="36"/>
      </w:rPr>
    </w:lvl>
    <w:lvl w:ilvl="1">
      <w:start w:val="1"/>
      <w:numFmt w:val="decimal"/>
      <w:lvlText w:val="%2."/>
      <w:lvlJc w:val="left"/>
      <w:pPr>
        <w:ind w:left="720" w:hanging="360"/>
      </w:pPr>
      <w:rPr>
        <w:rFonts w:ascii="Times New Roman" w:hAnsi="Times New Roman" w:hint="default"/>
        <w:b/>
        <w:i w:val="0"/>
        <w:caps w:val="0"/>
        <w:sz w:val="28"/>
      </w:rPr>
    </w:lvl>
    <w:lvl w:ilvl="2">
      <w:start w:val="1"/>
      <w:numFmt w:val="decimal"/>
      <w:lvlText w:val="%2.%3."/>
      <w:lvlJc w:val="left"/>
      <w:pPr>
        <w:ind w:left="1080" w:hanging="360"/>
      </w:pPr>
      <w:rPr>
        <w:rFonts w:ascii="Times New Roman" w:hAnsi="Times New Roman" w:hint="default"/>
        <w:caps w:val="0"/>
        <w:sz w:val="26"/>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FF067DC"/>
    <w:multiLevelType w:val="multilevel"/>
    <w:tmpl w:val="5DB0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FC7DAF"/>
    <w:multiLevelType w:val="multilevel"/>
    <w:tmpl w:val="5A8AB1C2"/>
    <w:lvl w:ilvl="0">
      <w:start w:val="1"/>
      <w:numFmt w:val="decimal"/>
      <w:lvlText w:val="Chương %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711618C"/>
    <w:multiLevelType w:val="hybridMultilevel"/>
    <w:tmpl w:val="279E4E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C711DC9"/>
    <w:multiLevelType w:val="hybridMultilevel"/>
    <w:tmpl w:val="B4FE11E2"/>
    <w:lvl w:ilvl="0" w:tplc="04090009">
      <w:start w:val="1"/>
      <w:numFmt w:val="bullet"/>
      <w:lvlText w:val=""/>
      <w:lvlJc w:val="left"/>
      <w:pPr>
        <w:ind w:left="3330" w:hanging="360"/>
      </w:pPr>
      <w:rPr>
        <w:rFonts w:ascii="Wingdings" w:hAnsi="Wingdings" w:hint="default"/>
      </w:rPr>
    </w:lvl>
    <w:lvl w:ilvl="1" w:tplc="04090003">
      <w:start w:val="1"/>
      <w:numFmt w:val="bullet"/>
      <w:lvlText w:val="o"/>
      <w:lvlJc w:val="left"/>
      <w:pPr>
        <w:ind w:left="4050" w:hanging="360"/>
      </w:pPr>
      <w:rPr>
        <w:rFonts w:ascii="Courier New" w:hAnsi="Courier New" w:cs="Courier New" w:hint="default"/>
      </w:rPr>
    </w:lvl>
    <w:lvl w:ilvl="2" w:tplc="04090005">
      <w:start w:val="1"/>
      <w:numFmt w:val="bullet"/>
      <w:lvlText w:val=""/>
      <w:lvlJc w:val="left"/>
      <w:pPr>
        <w:ind w:left="4770" w:hanging="360"/>
      </w:pPr>
      <w:rPr>
        <w:rFonts w:ascii="Wingdings" w:hAnsi="Wingdings" w:hint="default"/>
      </w:rPr>
    </w:lvl>
    <w:lvl w:ilvl="3" w:tplc="04090001">
      <w:start w:val="1"/>
      <w:numFmt w:val="bullet"/>
      <w:lvlText w:val=""/>
      <w:lvlJc w:val="left"/>
      <w:pPr>
        <w:ind w:left="5490" w:hanging="360"/>
      </w:pPr>
      <w:rPr>
        <w:rFonts w:ascii="Symbol" w:hAnsi="Symbol" w:hint="default"/>
      </w:rPr>
    </w:lvl>
    <w:lvl w:ilvl="4" w:tplc="04090003">
      <w:start w:val="1"/>
      <w:numFmt w:val="bullet"/>
      <w:lvlText w:val="o"/>
      <w:lvlJc w:val="left"/>
      <w:pPr>
        <w:ind w:left="6210" w:hanging="360"/>
      </w:pPr>
      <w:rPr>
        <w:rFonts w:ascii="Courier New" w:hAnsi="Courier New" w:cs="Courier New" w:hint="default"/>
      </w:rPr>
    </w:lvl>
    <w:lvl w:ilvl="5" w:tplc="04090005">
      <w:start w:val="1"/>
      <w:numFmt w:val="bullet"/>
      <w:lvlText w:val=""/>
      <w:lvlJc w:val="left"/>
      <w:pPr>
        <w:ind w:left="6930" w:hanging="360"/>
      </w:pPr>
      <w:rPr>
        <w:rFonts w:ascii="Wingdings" w:hAnsi="Wingdings" w:hint="default"/>
      </w:rPr>
    </w:lvl>
    <w:lvl w:ilvl="6" w:tplc="04090001">
      <w:start w:val="1"/>
      <w:numFmt w:val="bullet"/>
      <w:lvlText w:val=""/>
      <w:lvlJc w:val="left"/>
      <w:pPr>
        <w:ind w:left="7650" w:hanging="360"/>
      </w:pPr>
      <w:rPr>
        <w:rFonts w:ascii="Symbol" w:hAnsi="Symbol" w:hint="default"/>
      </w:rPr>
    </w:lvl>
    <w:lvl w:ilvl="7" w:tplc="04090003">
      <w:start w:val="1"/>
      <w:numFmt w:val="bullet"/>
      <w:lvlText w:val="o"/>
      <w:lvlJc w:val="left"/>
      <w:pPr>
        <w:ind w:left="8370" w:hanging="360"/>
      </w:pPr>
      <w:rPr>
        <w:rFonts w:ascii="Courier New" w:hAnsi="Courier New" w:cs="Courier New" w:hint="default"/>
      </w:rPr>
    </w:lvl>
    <w:lvl w:ilvl="8" w:tplc="04090005">
      <w:start w:val="1"/>
      <w:numFmt w:val="bullet"/>
      <w:lvlText w:val=""/>
      <w:lvlJc w:val="left"/>
      <w:pPr>
        <w:ind w:left="9090" w:hanging="360"/>
      </w:pPr>
      <w:rPr>
        <w:rFonts w:ascii="Wingdings" w:hAnsi="Wingdings" w:hint="default"/>
      </w:rPr>
    </w:lvl>
  </w:abstractNum>
  <w:abstractNum w:abstractNumId="10" w15:restartNumberingAfterBreak="0">
    <w:nsid w:val="2CB41F48"/>
    <w:multiLevelType w:val="multilevel"/>
    <w:tmpl w:val="AA52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9D433F"/>
    <w:multiLevelType w:val="multilevel"/>
    <w:tmpl w:val="F81CD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7A484A"/>
    <w:multiLevelType w:val="hybridMultilevel"/>
    <w:tmpl w:val="10E0B4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41F46C6"/>
    <w:multiLevelType w:val="hybridMultilevel"/>
    <w:tmpl w:val="8C52A0D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4BF414A"/>
    <w:multiLevelType w:val="multilevel"/>
    <w:tmpl w:val="CD1E7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3266DF"/>
    <w:multiLevelType w:val="multilevel"/>
    <w:tmpl w:val="9B824F38"/>
    <w:lvl w:ilvl="0">
      <w:start w:val="1"/>
      <w:numFmt w:val="decimal"/>
      <w:lvlText w:val="Chương %1"/>
      <w:lvlJc w:val="left"/>
      <w:pPr>
        <w:ind w:left="360" w:hanging="360"/>
      </w:pPr>
      <w:rPr>
        <w:rFonts w:ascii="Times New Roman" w:hAnsi="Times New Roman" w:hint="default"/>
        <w:b/>
        <w:i w:val="0"/>
        <w:sz w:val="36"/>
      </w:rPr>
    </w:lvl>
    <w:lvl w:ilvl="1">
      <w:start w:val="1"/>
      <w:numFmt w:val="decimal"/>
      <w:lvlText w:val="%2."/>
      <w:lvlJc w:val="left"/>
      <w:pPr>
        <w:ind w:left="720" w:hanging="360"/>
      </w:pPr>
      <w:rPr>
        <w:rFonts w:ascii="Times New Roman" w:hAnsi="Times New Roman" w:hint="default"/>
        <w:b/>
        <w:i w:val="0"/>
        <w:caps w:val="0"/>
        <w:sz w:val="28"/>
      </w:rPr>
    </w:lvl>
    <w:lvl w:ilvl="2">
      <w:start w:val="1"/>
      <w:numFmt w:val="decimal"/>
      <w:lvlText w:val="%2.%3."/>
      <w:lvlJc w:val="left"/>
      <w:pPr>
        <w:ind w:left="1080" w:hanging="360"/>
      </w:pPr>
      <w:rPr>
        <w:rFonts w:ascii="Times New Roman" w:hAnsi="Times New Roman" w:hint="default"/>
        <w:caps w:val="0"/>
        <w:sz w:val="26"/>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FFE2CC0"/>
    <w:multiLevelType w:val="multilevel"/>
    <w:tmpl w:val="E548A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926ABD"/>
    <w:multiLevelType w:val="hybridMultilevel"/>
    <w:tmpl w:val="48183D90"/>
    <w:lvl w:ilvl="0" w:tplc="B1CED22E">
      <w:start w:val="1"/>
      <w:numFmt w:val="bullet"/>
      <w:lvlText w:val="-"/>
      <w:lvlJc w:val="left"/>
      <w:pPr>
        <w:ind w:left="1004" w:hanging="360"/>
      </w:pPr>
      <w:rPr>
        <w:rFonts w:ascii="Verdana" w:hAnsi="Verdana"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45A87053"/>
    <w:multiLevelType w:val="multilevel"/>
    <w:tmpl w:val="9B824F38"/>
    <w:lvl w:ilvl="0">
      <w:start w:val="1"/>
      <w:numFmt w:val="decimal"/>
      <w:lvlText w:val="Chương %1"/>
      <w:lvlJc w:val="left"/>
      <w:pPr>
        <w:ind w:left="360" w:hanging="360"/>
      </w:pPr>
      <w:rPr>
        <w:rFonts w:ascii="Times New Roman" w:hAnsi="Times New Roman" w:hint="default"/>
        <w:b/>
        <w:i w:val="0"/>
        <w:sz w:val="36"/>
      </w:rPr>
    </w:lvl>
    <w:lvl w:ilvl="1">
      <w:start w:val="1"/>
      <w:numFmt w:val="decimal"/>
      <w:lvlText w:val="%2."/>
      <w:lvlJc w:val="left"/>
      <w:pPr>
        <w:ind w:left="720" w:hanging="360"/>
      </w:pPr>
      <w:rPr>
        <w:rFonts w:ascii="Times New Roman" w:hAnsi="Times New Roman" w:hint="default"/>
        <w:b/>
        <w:i w:val="0"/>
        <w:caps w:val="0"/>
        <w:sz w:val="28"/>
      </w:rPr>
    </w:lvl>
    <w:lvl w:ilvl="2">
      <w:start w:val="1"/>
      <w:numFmt w:val="decimal"/>
      <w:lvlText w:val="%2.%3."/>
      <w:lvlJc w:val="left"/>
      <w:pPr>
        <w:ind w:left="1080" w:hanging="360"/>
      </w:pPr>
      <w:rPr>
        <w:rFonts w:ascii="Times New Roman" w:hAnsi="Times New Roman" w:hint="default"/>
        <w:caps w:val="0"/>
        <w:sz w:val="26"/>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471653CB"/>
    <w:multiLevelType w:val="hybridMultilevel"/>
    <w:tmpl w:val="AD9609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5F0FA3"/>
    <w:multiLevelType w:val="multilevel"/>
    <w:tmpl w:val="077C839E"/>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4CBB7500"/>
    <w:multiLevelType w:val="multilevel"/>
    <w:tmpl w:val="0409001D"/>
    <w:numStyleLink w:val="Style1"/>
  </w:abstractNum>
  <w:abstractNum w:abstractNumId="22" w15:restartNumberingAfterBreak="0">
    <w:nsid w:val="529A2AD3"/>
    <w:multiLevelType w:val="hybridMultilevel"/>
    <w:tmpl w:val="4CC0DC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6B81618"/>
    <w:multiLevelType w:val="hybridMultilevel"/>
    <w:tmpl w:val="7DE660E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4" w15:restartNumberingAfterBreak="0">
    <w:nsid w:val="5D071DA6"/>
    <w:multiLevelType w:val="multilevel"/>
    <w:tmpl w:val="50E6D7A8"/>
    <w:lvl w:ilvl="0">
      <w:start w:val="1"/>
      <w:numFmt w:val="decimal"/>
      <w:lvlText w:val="%1."/>
      <w:lvlJc w:val="left"/>
      <w:pPr>
        <w:ind w:left="360" w:hanging="360"/>
      </w:pPr>
      <w:rPr>
        <w:rFonts w:hint="default"/>
        <w:b/>
        <w:i w:val="0"/>
      </w:rPr>
    </w:lvl>
    <w:lvl w:ilvl="1">
      <w:start w:val="6"/>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6ED94D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7EE3685"/>
    <w:multiLevelType w:val="hybridMultilevel"/>
    <w:tmpl w:val="943680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78BD3860"/>
    <w:multiLevelType w:val="multilevel"/>
    <w:tmpl w:val="5A8AB1C2"/>
    <w:lvl w:ilvl="0">
      <w:start w:val="1"/>
      <w:numFmt w:val="decimal"/>
      <w:lvlText w:val="Chương %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7E1A06EB"/>
    <w:multiLevelType w:val="multilevel"/>
    <w:tmpl w:val="9B824F38"/>
    <w:lvl w:ilvl="0">
      <w:start w:val="1"/>
      <w:numFmt w:val="decimal"/>
      <w:lvlText w:val="Chương %1"/>
      <w:lvlJc w:val="left"/>
      <w:pPr>
        <w:ind w:left="360" w:hanging="360"/>
      </w:pPr>
      <w:rPr>
        <w:rFonts w:ascii="Times New Roman" w:hAnsi="Times New Roman" w:hint="default"/>
        <w:b/>
        <w:i w:val="0"/>
        <w:sz w:val="36"/>
      </w:rPr>
    </w:lvl>
    <w:lvl w:ilvl="1">
      <w:start w:val="1"/>
      <w:numFmt w:val="decimal"/>
      <w:lvlText w:val="%2."/>
      <w:lvlJc w:val="left"/>
      <w:pPr>
        <w:ind w:left="720" w:hanging="360"/>
      </w:pPr>
      <w:rPr>
        <w:rFonts w:ascii="Times New Roman" w:hAnsi="Times New Roman" w:hint="default"/>
        <w:b/>
        <w:i w:val="0"/>
        <w:caps w:val="0"/>
        <w:sz w:val="28"/>
      </w:rPr>
    </w:lvl>
    <w:lvl w:ilvl="2">
      <w:start w:val="1"/>
      <w:numFmt w:val="decimal"/>
      <w:lvlText w:val="%2.%3."/>
      <w:lvlJc w:val="left"/>
      <w:pPr>
        <w:ind w:left="1080" w:hanging="360"/>
      </w:pPr>
      <w:rPr>
        <w:rFonts w:ascii="Times New Roman" w:hAnsi="Times New Roman" w:hint="default"/>
        <w:caps w:val="0"/>
        <w:sz w:val="26"/>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21"/>
  </w:num>
  <w:num w:numId="3">
    <w:abstractNumId w:val="25"/>
  </w:num>
  <w:num w:numId="4">
    <w:abstractNumId w:val="7"/>
  </w:num>
  <w:num w:numId="5">
    <w:abstractNumId w:val="27"/>
  </w:num>
  <w:num w:numId="6">
    <w:abstractNumId w:val="15"/>
  </w:num>
  <w:num w:numId="7">
    <w:abstractNumId w:val="17"/>
  </w:num>
  <w:num w:numId="8">
    <w:abstractNumId w:val="24"/>
  </w:num>
  <w:num w:numId="9">
    <w:abstractNumId w:val="6"/>
  </w:num>
  <w:num w:numId="10">
    <w:abstractNumId w:val="14"/>
  </w:num>
  <w:num w:numId="11">
    <w:abstractNumId w:val="16"/>
  </w:num>
  <w:num w:numId="12">
    <w:abstractNumId w:val="2"/>
  </w:num>
  <w:num w:numId="13">
    <w:abstractNumId w:val="9"/>
  </w:num>
  <w:num w:numId="14">
    <w:abstractNumId w:val="9"/>
  </w:num>
  <w:num w:numId="15">
    <w:abstractNumId w:val="19"/>
  </w:num>
  <w:num w:numId="16">
    <w:abstractNumId w:val="4"/>
  </w:num>
  <w:num w:numId="17">
    <w:abstractNumId w:val="0"/>
  </w:num>
  <w:num w:numId="18">
    <w:abstractNumId w:val="12"/>
  </w:num>
  <w:num w:numId="19">
    <w:abstractNumId w:val="28"/>
  </w:num>
  <w:num w:numId="20">
    <w:abstractNumId w:val="18"/>
  </w:num>
  <w:num w:numId="21">
    <w:abstractNumId w:val="20"/>
  </w:num>
  <w:num w:numId="22">
    <w:abstractNumId w:val="8"/>
  </w:num>
  <w:num w:numId="23">
    <w:abstractNumId w:val="26"/>
  </w:num>
  <w:num w:numId="24">
    <w:abstractNumId w:val="23"/>
  </w:num>
  <w:num w:numId="25">
    <w:abstractNumId w:val="5"/>
  </w:num>
  <w:num w:numId="26">
    <w:abstractNumId w:val="3"/>
  </w:num>
  <w:num w:numId="27">
    <w:abstractNumId w:val="10"/>
  </w:num>
  <w:num w:numId="28">
    <w:abstractNumId w:val="11"/>
  </w:num>
  <w:num w:numId="29">
    <w:abstractNumId w:val="13"/>
  </w:num>
  <w:num w:numId="30">
    <w:abstractNumId w:val="22"/>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hắng Đỗ">
    <w15:presenceInfo w15:providerId="Windows Live" w15:userId="e488dcf067d740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074"/>
    <w:rsid w:val="000004D5"/>
    <w:rsid w:val="000300C2"/>
    <w:rsid w:val="000722F5"/>
    <w:rsid w:val="000C5801"/>
    <w:rsid w:val="000E083B"/>
    <w:rsid w:val="00101CF8"/>
    <w:rsid w:val="001776AE"/>
    <w:rsid w:val="002025FE"/>
    <w:rsid w:val="00250332"/>
    <w:rsid w:val="00286CEF"/>
    <w:rsid w:val="002A2F52"/>
    <w:rsid w:val="002C6AEE"/>
    <w:rsid w:val="002F3074"/>
    <w:rsid w:val="002F44E2"/>
    <w:rsid w:val="003418A0"/>
    <w:rsid w:val="00391246"/>
    <w:rsid w:val="00397B33"/>
    <w:rsid w:val="003E49AD"/>
    <w:rsid w:val="00407588"/>
    <w:rsid w:val="004156F3"/>
    <w:rsid w:val="0045387B"/>
    <w:rsid w:val="0045668B"/>
    <w:rsid w:val="00477BA4"/>
    <w:rsid w:val="00480DAC"/>
    <w:rsid w:val="004A1ED0"/>
    <w:rsid w:val="004A4192"/>
    <w:rsid w:val="004B3792"/>
    <w:rsid w:val="004E07AF"/>
    <w:rsid w:val="00503223"/>
    <w:rsid w:val="005868DB"/>
    <w:rsid w:val="005E5635"/>
    <w:rsid w:val="00642367"/>
    <w:rsid w:val="006E069F"/>
    <w:rsid w:val="00712C79"/>
    <w:rsid w:val="007333C1"/>
    <w:rsid w:val="00747322"/>
    <w:rsid w:val="00747FD9"/>
    <w:rsid w:val="007C6FF1"/>
    <w:rsid w:val="008B3653"/>
    <w:rsid w:val="008C06C5"/>
    <w:rsid w:val="008C73DF"/>
    <w:rsid w:val="008E3308"/>
    <w:rsid w:val="008F1FEC"/>
    <w:rsid w:val="00900819"/>
    <w:rsid w:val="00926075"/>
    <w:rsid w:val="00944367"/>
    <w:rsid w:val="0096653B"/>
    <w:rsid w:val="00A6692F"/>
    <w:rsid w:val="00A83863"/>
    <w:rsid w:val="00AC411C"/>
    <w:rsid w:val="00AC50C4"/>
    <w:rsid w:val="00AD14C7"/>
    <w:rsid w:val="00B35312"/>
    <w:rsid w:val="00B7465D"/>
    <w:rsid w:val="00B9079E"/>
    <w:rsid w:val="00BD4F9C"/>
    <w:rsid w:val="00C3435D"/>
    <w:rsid w:val="00C451C0"/>
    <w:rsid w:val="00C9000F"/>
    <w:rsid w:val="00CC1591"/>
    <w:rsid w:val="00CE0604"/>
    <w:rsid w:val="00CF30B2"/>
    <w:rsid w:val="00CF4B42"/>
    <w:rsid w:val="00D01C35"/>
    <w:rsid w:val="00D066AC"/>
    <w:rsid w:val="00D2599E"/>
    <w:rsid w:val="00D31706"/>
    <w:rsid w:val="00D816A4"/>
    <w:rsid w:val="00DA4393"/>
    <w:rsid w:val="00DB1DCB"/>
    <w:rsid w:val="00DC3C00"/>
    <w:rsid w:val="00DE68A6"/>
    <w:rsid w:val="00DF60B0"/>
    <w:rsid w:val="00E100A9"/>
    <w:rsid w:val="00E30099"/>
    <w:rsid w:val="00E45743"/>
    <w:rsid w:val="00E644EA"/>
    <w:rsid w:val="00EC027D"/>
    <w:rsid w:val="00EC3238"/>
    <w:rsid w:val="00EE5933"/>
    <w:rsid w:val="00F024F5"/>
    <w:rsid w:val="00F1033F"/>
    <w:rsid w:val="00FD3092"/>
    <w:rsid w:val="00FF4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C5B1CF-E2BB-4081-BBD3-41BD8FE66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3074"/>
    <w:pPr>
      <w:spacing w:after="0" w:line="240" w:lineRule="auto"/>
    </w:pPr>
  </w:style>
  <w:style w:type="paragraph" w:styleId="Heading1">
    <w:name w:val="heading 1"/>
    <w:basedOn w:val="Normal"/>
    <w:next w:val="Normal"/>
    <w:link w:val="Heading1Char"/>
    <w:uiPriority w:val="9"/>
    <w:qFormat/>
    <w:rsid w:val="002F3074"/>
    <w:pPr>
      <w:keepNext/>
      <w:outlineLvl w:val="0"/>
    </w:pPr>
    <w:rPr>
      <w:i/>
      <w:iCs/>
    </w:rPr>
  </w:style>
  <w:style w:type="paragraph" w:styleId="Heading2">
    <w:name w:val="heading 2"/>
    <w:basedOn w:val="Normal"/>
    <w:next w:val="Normal"/>
    <w:link w:val="Heading2Char"/>
    <w:uiPriority w:val="9"/>
    <w:unhideWhenUsed/>
    <w:qFormat/>
    <w:rsid w:val="000C5801"/>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unhideWhenUsed/>
    <w:qFormat/>
    <w:rsid w:val="004A1ED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3074"/>
    <w:rPr>
      <w:rFonts w:ascii="VNtimes new roman" w:eastAsia="Times New Roman" w:hAnsi="VNtimes new roman" w:cs="Times New Roman"/>
      <w:i/>
      <w:iCs/>
      <w:sz w:val="28"/>
      <w:szCs w:val="24"/>
    </w:rPr>
  </w:style>
  <w:style w:type="paragraph" w:styleId="TOC1">
    <w:name w:val="toc 1"/>
    <w:basedOn w:val="Normal"/>
    <w:next w:val="Normal"/>
    <w:autoRedefine/>
    <w:uiPriority w:val="39"/>
    <w:rsid w:val="002F3074"/>
    <w:pPr>
      <w:tabs>
        <w:tab w:val="right" w:leader="dot" w:pos="9072"/>
      </w:tabs>
      <w:spacing w:before="80" w:after="80"/>
      <w:jc w:val="center"/>
    </w:pPr>
    <w:rPr>
      <w:b/>
      <w:noProof/>
      <w:sz w:val="36"/>
    </w:rPr>
  </w:style>
  <w:style w:type="paragraph" w:styleId="Header">
    <w:name w:val="header"/>
    <w:basedOn w:val="Normal"/>
    <w:link w:val="HeaderChar"/>
    <w:uiPriority w:val="99"/>
    <w:unhideWhenUsed/>
    <w:rsid w:val="000E083B"/>
    <w:pPr>
      <w:tabs>
        <w:tab w:val="center" w:pos="4680"/>
        <w:tab w:val="right" w:pos="9360"/>
      </w:tabs>
    </w:pPr>
  </w:style>
  <w:style w:type="character" w:customStyle="1" w:styleId="HeaderChar">
    <w:name w:val="Header Char"/>
    <w:basedOn w:val="DefaultParagraphFont"/>
    <w:link w:val="Header"/>
    <w:uiPriority w:val="99"/>
    <w:rsid w:val="000E083B"/>
  </w:style>
  <w:style w:type="paragraph" w:styleId="Footer">
    <w:name w:val="footer"/>
    <w:basedOn w:val="Normal"/>
    <w:link w:val="FooterChar"/>
    <w:uiPriority w:val="99"/>
    <w:unhideWhenUsed/>
    <w:rsid w:val="000E083B"/>
    <w:pPr>
      <w:tabs>
        <w:tab w:val="center" w:pos="4680"/>
        <w:tab w:val="right" w:pos="9360"/>
      </w:tabs>
    </w:pPr>
  </w:style>
  <w:style w:type="character" w:customStyle="1" w:styleId="FooterChar">
    <w:name w:val="Footer Char"/>
    <w:basedOn w:val="DefaultParagraphFont"/>
    <w:link w:val="Footer"/>
    <w:uiPriority w:val="99"/>
    <w:rsid w:val="000E083B"/>
  </w:style>
  <w:style w:type="numbering" w:customStyle="1" w:styleId="Style1">
    <w:name w:val="Style1"/>
    <w:uiPriority w:val="99"/>
    <w:rsid w:val="000004D5"/>
    <w:pPr>
      <w:numPr>
        <w:numId w:val="1"/>
      </w:numPr>
    </w:pPr>
  </w:style>
  <w:style w:type="paragraph" w:styleId="ListParagraph">
    <w:name w:val="List Paragraph"/>
    <w:basedOn w:val="Normal"/>
    <w:uiPriority w:val="34"/>
    <w:qFormat/>
    <w:rsid w:val="000004D5"/>
    <w:pPr>
      <w:ind w:left="720"/>
      <w:contextualSpacing/>
    </w:pPr>
  </w:style>
  <w:style w:type="character" w:customStyle="1" w:styleId="Heading2Char">
    <w:name w:val="Heading 2 Char"/>
    <w:basedOn w:val="DefaultParagraphFont"/>
    <w:link w:val="Heading2"/>
    <w:uiPriority w:val="9"/>
    <w:rsid w:val="000C5801"/>
    <w:rPr>
      <w:rFonts w:asciiTheme="majorHAnsi" w:eastAsiaTheme="majorEastAsia" w:hAnsiTheme="majorHAnsi" w:cstheme="majorBidi"/>
      <w:color w:val="2E74B5" w:themeColor="accent1" w:themeShade="BF"/>
      <w:szCs w:val="26"/>
    </w:rPr>
  </w:style>
  <w:style w:type="paragraph" w:customStyle="1" w:styleId="StyleHeading2TimesNewRoman14pt1">
    <w:name w:val="Style Heading 2 + Times New Roman 14 pt1"/>
    <w:basedOn w:val="Heading2"/>
    <w:rsid w:val="000C5801"/>
    <w:pPr>
      <w:keepLines w:val="0"/>
      <w:spacing w:before="360"/>
    </w:pPr>
    <w:rPr>
      <w:rFonts w:ascii="Times New Roman" w:eastAsia="Times New Roman" w:hAnsi="Times New Roman" w:cs="Times New Roman"/>
      <w:bCs/>
      <w:color w:val="auto"/>
      <w:sz w:val="28"/>
      <w:szCs w:val="24"/>
    </w:rPr>
  </w:style>
  <w:style w:type="paragraph" w:styleId="NoSpacing">
    <w:name w:val="No Spacing"/>
    <w:uiPriority w:val="1"/>
    <w:qFormat/>
    <w:rsid w:val="000C5801"/>
    <w:pPr>
      <w:spacing w:after="0" w:line="240" w:lineRule="auto"/>
    </w:pPr>
  </w:style>
  <w:style w:type="character" w:styleId="Hyperlink">
    <w:name w:val="Hyperlink"/>
    <w:uiPriority w:val="99"/>
    <w:unhideWhenUsed/>
    <w:rsid w:val="00642367"/>
    <w:rPr>
      <w:color w:val="0000FF"/>
      <w:u w:val="single"/>
    </w:rPr>
  </w:style>
  <w:style w:type="paragraph" w:styleId="TableofFigures">
    <w:name w:val="table of figures"/>
    <w:basedOn w:val="Normal"/>
    <w:next w:val="Normal"/>
    <w:uiPriority w:val="99"/>
    <w:rsid w:val="00642367"/>
    <w:rPr>
      <w:rFonts w:ascii="VNtimes new roman" w:eastAsia="Times New Roman" w:hAnsi="VNtimes new roman"/>
      <w:b/>
      <w:sz w:val="28"/>
      <w:szCs w:val="24"/>
    </w:rPr>
  </w:style>
  <w:style w:type="paragraph" w:styleId="BalloonText">
    <w:name w:val="Balloon Text"/>
    <w:basedOn w:val="Normal"/>
    <w:link w:val="BalloonTextChar"/>
    <w:uiPriority w:val="99"/>
    <w:semiHidden/>
    <w:unhideWhenUsed/>
    <w:rsid w:val="00AC50C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0C4"/>
    <w:rPr>
      <w:rFonts w:ascii="Segoe UI" w:hAnsi="Segoe UI" w:cs="Segoe UI"/>
      <w:sz w:val="18"/>
      <w:szCs w:val="18"/>
    </w:rPr>
  </w:style>
  <w:style w:type="paragraph" w:styleId="TOCHeading">
    <w:name w:val="TOC Heading"/>
    <w:basedOn w:val="Heading1"/>
    <w:next w:val="Normal"/>
    <w:uiPriority w:val="39"/>
    <w:unhideWhenUsed/>
    <w:qFormat/>
    <w:rsid w:val="00DF60B0"/>
    <w:pPr>
      <w:keepLines/>
      <w:spacing w:before="240" w:line="259" w:lineRule="auto"/>
      <w:outlineLvl w:val="9"/>
    </w:pPr>
    <w:rPr>
      <w:rFonts w:asciiTheme="majorHAnsi" w:eastAsiaTheme="majorEastAsia" w:hAnsiTheme="majorHAnsi" w:cstheme="majorBidi"/>
      <w:b/>
      <w:i w:val="0"/>
      <w:iCs w:val="0"/>
      <w:color w:val="2E74B5" w:themeColor="accent1" w:themeShade="BF"/>
      <w:sz w:val="32"/>
      <w:szCs w:val="32"/>
    </w:rPr>
  </w:style>
  <w:style w:type="paragraph" w:styleId="TOC2">
    <w:name w:val="toc 2"/>
    <w:basedOn w:val="Normal"/>
    <w:next w:val="Normal"/>
    <w:autoRedefine/>
    <w:uiPriority w:val="39"/>
    <w:unhideWhenUsed/>
    <w:rsid w:val="00DF60B0"/>
    <w:pPr>
      <w:spacing w:after="100"/>
      <w:ind w:left="260"/>
    </w:pPr>
  </w:style>
  <w:style w:type="paragraph" w:styleId="TOC3">
    <w:name w:val="toc 3"/>
    <w:basedOn w:val="Normal"/>
    <w:next w:val="Normal"/>
    <w:autoRedefine/>
    <w:uiPriority w:val="39"/>
    <w:unhideWhenUsed/>
    <w:rsid w:val="00DF60B0"/>
    <w:pPr>
      <w:spacing w:after="100"/>
      <w:ind w:left="520"/>
    </w:pPr>
  </w:style>
  <w:style w:type="character" w:styleId="SubtleEmphasis">
    <w:name w:val="Subtle Emphasis"/>
    <w:basedOn w:val="DefaultParagraphFont"/>
    <w:uiPriority w:val="19"/>
    <w:qFormat/>
    <w:rsid w:val="004A1ED0"/>
    <w:rPr>
      <w:i/>
      <w:iCs/>
      <w:color w:val="404040" w:themeColor="text1" w:themeTint="BF"/>
    </w:rPr>
  </w:style>
  <w:style w:type="character" w:customStyle="1" w:styleId="Heading3Char">
    <w:name w:val="Heading 3 Char"/>
    <w:basedOn w:val="DefaultParagraphFont"/>
    <w:link w:val="Heading3"/>
    <w:uiPriority w:val="9"/>
    <w:rsid w:val="004A1ED0"/>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D816A4"/>
    <w:pPr>
      <w:spacing w:before="100" w:beforeAutospacing="1" w:after="100" w:afterAutospacing="1"/>
    </w:pPr>
    <w:rPr>
      <w:rFonts w:eastAsia="Times New Roman"/>
      <w:b/>
      <w:sz w:val="24"/>
      <w:szCs w:val="24"/>
    </w:rPr>
  </w:style>
  <w:style w:type="character" w:styleId="Strong">
    <w:name w:val="Strong"/>
    <w:basedOn w:val="DefaultParagraphFont"/>
    <w:uiPriority w:val="22"/>
    <w:qFormat/>
    <w:rsid w:val="00D816A4"/>
    <w:rPr>
      <w:b/>
      <w:bCs/>
    </w:rPr>
  </w:style>
  <w:style w:type="paragraph" w:customStyle="1" w:styleId="wp-caption-text">
    <w:name w:val="wp-caption-text"/>
    <w:basedOn w:val="Normal"/>
    <w:rsid w:val="00F024F5"/>
    <w:pPr>
      <w:spacing w:before="100" w:beforeAutospacing="1" w:after="100" w:afterAutospacing="1"/>
    </w:pPr>
    <w:rPr>
      <w:rFonts w:eastAsia="Times New Roman"/>
      <w:sz w:val="24"/>
      <w:szCs w:val="24"/>
    </w:rPr>
  </w:style>
  <w:style w:type="paragraph" w:styleId="Revision">
    <w:name w:val="Revision"/>
    <w:hidden/>
    <w:uiPriority w:val="99"/>
    <w:semiHidden/>
    <w:rsid w:val="00503223"/>
    <w:pPr>
      <w:spacing w:after="0" w:line="240" w:lineRule="auto"/>
    </w:pPr>
  </w:style>
  <w:style w:type="character" w:styleId="Emphasis">
    <w:name w:val="Emphasis"/>
    <w:basedOn w:val="DefaultParagraphFont"/>
    <w:uiPriority w:val="20"/>
    <w:qFormat/>
    <w:rsid w:val="004B37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9590">
      <w:bodyDiv w:val="1"/>
      <w:marLeft w:val="0"/>
      <w:marRight w:val="0"/>
      <w:marTop w:val="0"/>
      <w:marBottom w:val="0"/>
      <w:divBdr>
        <w:top w:val="none" w:sz="0" w:space="0" w:color="auto"/>
        <w:left w:val="none" w:sz="0" w:space="0" w:color="auto"/>
        <w:bottom w:val="none" w:sz="0" w:space="0" w:color="auto"/>
        <w:right w:val="none" w:sz="0" w:space="0" w:color="auto"/>
      </w:divBdr>
    </w:div>
    <w:div w:id="15932272">
      <w:bodyDiv w:val="1"/>
      <w:marLeft w:val="0"/>
      <w:marRight w:val="0"/>
      <w:marTop w:val="0"/>
      <w:marBottom w:val="0"/>
      <w:divBdr>
        <w:top w:val="none" w:sz="0" w:space="0" w:color="auto"/>
        <w:left w:val="none" w:sz="0" w:space="0" w:color="auto"/>
        <w:bottom w:val="none" w:sz="0" w:space="0" w:color="auto"/>
        <w:right w:val="none" w:sz="0" w:space="0" w:color="auto"/>
      </w:divBdr>
    </w:div>
    <w:div w:id="35980432">
      <w:bodyDiv w:val="1"/>
      <w:marLeft w:val="0"/>
      <w:marRight w:val="0"/>
      <w:marTop w:val="0"/>
      <w:marBottom w:val="0"/>
      <w:divBdr>
        <w:top w:val="none" w:sz="0" w:space="0" w:color="auto"/>
        <w:left w:val="none" w:sz="0" w:space="0" w:color="auto"/>
        <w:bottom w:val="none" w:sz="0" w:space="0" w:color="auto"/>
        <w:right w:val="none" w:sz="0" w:space="0" w:color="auto"/>
      </w:divBdr>
      <w:divsChild>
        <w:div w:id="462160070">
          <w:marLeft w:val="0"/>
          <w:marRight w:val="0"/>
          <w:marTop w:val="0"/>
          <w:marBottom w:val="0"/>
          <w:divBdr>
            <w:top w:val="none" w:sz="0" w:space="0" w:color="auto"/>
            <w:left w:val="none" w:sz="0" w:space="0" w:color="auto"/>
            <w:bottom w:val="none" w:sz="0" w:space="0" w:color="auto"/>
            <w:right w:val="none" w:sz="0" w:space="0" w:color="auto"/>
          </w:divBdr>
        </w:div>
        <w:div w:id="392698546">
          <w:marLeft w:val="0"/>
          <w:marRight w:val="0"/>
          <w:marTop w:val="0"/>
          <w:marBottom w:val="0"/>
          <w:divBdr>
            <w:top w:val="none" w:sz="0" w:space="0" w:color="auto"/>
            <w:left w:val="none" w:sz="0" w:space="0" w:color="auto"/>
            <w:bottom w:val="none" w:sz="0" w:space="0" w:color="auto"/>
            <w:right w:val="none" w:sz="0" w:space="0" w:color="auto"/>
          </w:divBdr>
        </w:div>
        <w:div w:id="2086994387">
          <w:marLeft w:val="0"/>
          <w:marRight w:val="0"/>
          <w:marTop w:val="0"/>
          <w:marBottom w:val="0"/>
          <w:divBdr>
            <w:top w:val="none" w:sz="0" w:space="0" w:color="auto"/>
            <w:left w:val="none" w:sz="0" w:space="0" w:color="auto"/>
            <w:bottom w:val="none" w:sz="0" w:space="0" w:color="auto"/>
            <w:right w:val="none" w:sz="0" w:space="0" w:color="auto"/>
          </w:divBdr>
        </w:div>
      </w:divsChild>
    </w:div>
    <w:div w:id="381558075">
      <w:bodyDiv w:val="1"/>
      <w:marLeft w:val="0"/>
      <w:marRight w:val="0"/>
      <w:marTop w:val="0"/>
      <w:marBottom w:val="0"/>
      <w:divBdr>
        <w:top w:val="none" w:sz="0" w:space="0" w:color="auto"/>
        <w:left w:val="none" w:sz="0" w:space="0" w:color="auto"/>
        <w:bottom w:val="none" w:sz="0" w:space="0" w:color="auto"/>
        <w:right w:val="none" w:sz="0" w:space="0" w:color="auto"/>
      </w:divBdr>
    </w:div>
    <w:div w:id="434060441">
      <w:bodyDiv w:val="1"/>
      <w:marLeft w:val="0"/>
      <w:marRight w:val="0"/>
      <w:marTop w:val="0"/>
      <w:marBottom w:val="0"/>
      <w:divBdr>
        <w:top w:val="none" w:sz="0" w:space="0" w:color="auto"/>
        <w:left w:val="none" w:sz="0" w:space="0" w:color="auto"/>
        <w:bottom w:val="none" w:sz="0" w:space="0" w:color="auto"/>
        <w:right w:val="none" w:sz="0" w:space="0" w:color="auto"/>
      </w:divBdr>
    </w:div>
    <w:div w:id="756484654">
      <w:bodyDiv w:val="1"/>
      <w:marLeft w:val="0"/>
      <w:marRight w:val="0"/>
      <w:marTop w:val="0"/>
      <w:marBottom w:val="0"/>
      <w:divBdr>
        <w:top w:val="none" w:sz="0" w:space="0" w:color="auto"/>
        <w:left w:val="none" w:sz="0" w:space="0" w:color="auto"/>
        <w:bottom w:val="none" w:sz="0" w:space="0" w:color="auto"/>
        <w:right w:val="none" w:sz="0" w:space="0" w:color="auto"/>
      </w:divBdr>
    </w:div>
    <w:div w:id="809174630">
      <w:bodyDiv w:val="1"/>
      <w:marLeft w:val="0"/>
      <w:marRight w:val="0"/>
      <w:marTop w:val="0"/>
      <w:marBottom w:val="0"/>
      <w:divBdr>
        <w:top w:val="none" w:sz="0" w:space="0" w:color="auto"/>
        <w:left w:val="none" w:sz="0" w:space="0" w:color="auto"/>
        <w:bottom w:val="none" w:sz="0" w:space="0" w:color="auto"/>
        <w:right w:val="none" w:sz="0" w:space="0" w:color="auto"/>
      </w:divBdr>
    </w:div>
    <w:div w:id="893538783">
      <w:bodyDiv w:val="1"/>
      <w:marLeft w:val="0"/>
      <w:marRight w:val="0"/>
      <w:marTop w:val="0"/>
      <w:marBottom w:val="0"/>
      <w:divBdr>
        <w:top w:val="none" w:sz="0" w:space="0" w:color="auto"/>
        <w:left w:val="none" w:sz="0" w:space="0" w:color="auto"/>
        <w:bottom w:val="none" w:sz="0" w:space="0" w:color="auto"/>
        <w:right w:val="none" w:sz="0" w:space="0" w:color="auto"/>
      </w:divBdr>
    </w:div>
    <w:div w:id="1025641064">
      <w:bodyDiv w:val="1"/>
      <w:marLeft w:val="0"/>
      <w:marRight w:val="0"/>
      <w:marTop w:val="0"/>
      <w:marBottom w:val="0"/>
      <w:divBdr>
        <w:top w:val="none" w:sz="0" w:space="0" w:color="auto"/>
        <w:left w:val="none" w:sz="0" w:space="0" w:color="auto"/>
        <w:bottom w:val="none" w:sz="0" w:space="0" w:color="auto"/>
        <w:right w:val="none" w:sz="0" w:space="0" w:color="auto"/>
      </w:divBdr>
    </w:div>
    <w:div w:id="1568764143">
      <w:bodyDiv w:val="1"/>
      <w:marLeft w:val="0"/>
      <w:marRight w:val="0"/>
      <w:marTop w:val="0"/>
      <w:marBottom w:val="0"/>
      <w:divBdr>
        <w:top w:val="none" w:sz="0" w:space="0" w:color="auto"/>
        <w:left w:val="none" w:sz="0" w:space="0" w:color="auto"/>
        <w:bottom w:val="none" w:sz="0" w:space="0" w:color="auto"/>
        <w:right w:val="none" w:sz="0" w:space="0" w:color="auto"/>
      </w:divBdr>
    </w:div>
    <w:div w:id="1902908122">
      <w:bodyDiv w:val="1"/>
      <w:marLeft w:val="0"/>
      <w:marRight w:val="0"/>
      <w:marTop w:val="0"/>
      <w:marBottom w:val="0"/>
      <w:divBdr>
        <w:top w:val="none" w:sz="0" w:space="0" w:color="auto"/>
        <w:left w:val="none" w:sz="0" w:space="0" w:color="auto"/>
        <w:bottom w:val="none" w:sz="0" w:space="0" w:color="auto"/>
        <w:right w:val="none" w:sz="0" w:space="0" w:color="auto"/>
      </w:divBdr>
    </w:div>
    <w:div w:id="1922832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00414-87D1-4426-8BEB-FE4B2C88D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1007</TotalTime>
  <Pages>21</Pages>
  <Words>2118</Words>
  <Characters>12078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Đỗ</dc:creator>
  <cp:keywords/>
  <dc:description/>
  <cp:lastModifiedBy>Thắng Đỗ</cp:lastModifiedBy>
  <cp:revision>61</cp:revision>
  <dcterms:created xsi:type="dcterms:W3CDTF">2021-05-06T12:52:00Z</dcterms:created>
  <dcterms:modified xsi:type="dcterms:W3CDTF">2021-06-08T13:54:00Z</dcterms:modified>
</cp:coreProperties>
</file>